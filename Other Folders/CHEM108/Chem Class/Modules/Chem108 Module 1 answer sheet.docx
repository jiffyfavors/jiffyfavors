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348439" w14:textId="4D58DAAC" w:rsidR="00621FCC" w:rsidRPr="0051525C" w:rsidRDefault="003B27A3" w:rsidP="00621FCC">
      <w:pPr>
        <w:spacing w:after="0"/>
        <w:rPr>
          <w:rFonts w:ascii="Georgia" w:hAnsi="Georgia"/>
          <w:sz w:val="24"/>
          <w:szCs w:val="24"/>
        </w:rPr>
      </w:pPr>
      <w:r>
        <w:rPr>
          <w:rFonts w:ascii="Georgia" w:hAnsi="Georgia"/>
          <w:noProof/>
          <w:sz w:val="24"/>
          <w:szCs w:val="24"/>
        </w:rPr>
        <mc:AlternateContent>
          <mc:Choice Requires="wpg">
            <w:drawing>
              <wp:anchor distT="0" distB="0" distL="114300" distR="114300" simplePos="0" relativeHeight="251650560" behindDoc="0" locked="0" layoutInCell="1" allowOverlap="1" wp14:anchorId="64C9C6EF" wp14:editId="7AEE10C4">
                <wp:simplePos x="0" y="0"/>
                <wp:positionH relativeFrom="column">
                  <wp:posOffset>-914400</wp:posOffset>
                </wp:positionH>
                <wp:positionV relativeFrom="paragraph">
                  <wp:posOffset>-457200</wp:posOffset>
                </wp:positionV>
                <wp:extent cx="7772059" cy="11922431"/>
                <wp:effectExtent l="0" t="0" r="635" b="3175"/>
                <wp:wrapNone/>
                <wp:docPr id="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059" cy="11922431"/>
                          <a:chOff x="1063422" y="1048151"/>
                          <a:chExt cx="78508" cy="107127"/>
                        </a:xfrm>
                      </wpg:grpSpPr>
                      <pic:pic xmlns:pic="http://schemas.openxmlformats.org/drawingml/2006/picture">
                        <pic:nvPicPr>
                          <pic:cNvPr id="3" name="Picture 4"/>
                          <pic:cNvPicPr>
                            <a:picLocks noChangeAspect="1" noChangeArrowheads="1"/>
                          </pic:cNvPicPr>
                        </pic:nvPicPr>
                        <pic:blipFill>
                          <a:blip r:embed="rId7">
                            <a:extLst>
                              <a:ext uri="{28A0092B-C50C-407E-A947-70E740481C1C}">
                                <a14:useLocalDpi xmlns:a14="http://schemas.microsoft.com/office/drawing/2010/main" val="0"/>
                              </a:ext>
                            </a:extLst>
                          </a:blip>
                          <a:srcRect l="25517" t="41920" r="21442" b="28052"/>
                          <a:stretch>
                            <a:fillRect/>
                          </a:stretch>
                        </pic:blipFill>
                        <pic:spPr bwMode="auto">
                          <a:xfrm rot="16200000">
                            <a:off x="1068227" y="1081575"/>
                            <a:ext cx="106958" cy="404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4" name="Rectangle 5"/>
                        <wps:cNvSpPr>
                          <a:spLocks noChangeArrowheads="1"/>
                        </wps:cNvSpPr>
                        <wps:spPr bwMode="auto">
                          <a:xfrm>
                            <a:off x="1063422" y="1048151"/>
                            <a:ext cx="6673" cy="107128"/>
                          </a:xfrm>
                          <a:prstGeom prst="rect">
                            <a:avLst/>
                          </a:prstGeom>
                          <a:gradFill rotWithShape="0">
                            <a:gsLst>
                              <a:gs pos="0">
                                <a:srgbClr val="4475A1"/>
                              </a:gs>
                              <a:gs pos="84999">
                                <a:srgbClr val="00B0F0"/>
                              </a:gs>
                              <a:gs pos="98999">
                                <a:srgbClr val="CCF0FC"/>
                              </a:gs>
                              <a:gs pos="98999">
                                <a:srgbClr val="CCF0FC"/>
                              </a:gs>
                              <a:gs pos="99500">
                                <a:srgbClr val="CCF0FC"/>
                              </a:gs>
                              <a:gs pos="99500">
                                <a:srgbClr val="CCF0FC"/>
                              </a:gs>
                              <a:gs pos="100000">
                                <a:srgbClr val="CCF0FC"/>
                              </a:gs>
                            </a:gsLst>
                            <a:path path="shape">
                              <a:fillToRect l="50000" t="50000" r="50000" b="50000"/>
                            </a:path>
                          </a:gradFill>
                          <a:ln>
                            <a:noFill/>
                          </a:ln>
                          <a:effectLst/>
                          <a:extLst>
                            <a:ext uri="{91240B29-F687-4F45-9708-019B960494DF}">
                              <a14:hiddenLine xmlns:a14="http://schemas.microsoft.com/office/drawing/2010/main" w="25400">
                                <a:solidFill>
                                  <a:srgbClr val="00B0F0"/>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wgp>
                  </a:graphicData>
                </a:graphic>
              </wp:anchor>
            </w:drawing>
          </mc:Choice>
          <mc:Fallback>
            <w:pict>
              <v:group w14:anchorId="52A7A3CE" id="Group 3" o:spid="_x0000_s1026" style="position:absolute;margin-left:-1in;margin-top:-36pt;width:611.95pt;height:938.75pt;z-index:251650560" coordorigin="10634,10481" coordsize="785,1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0682;top:10815;width:1069;height:4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" fillcolor="#5b9bd5" strokecolor="black [0]" strokeweight="2pt">
                  <v:imagedata r:id="rId8" o:title="" croptop="27473f" cropbottom="18384f" cropleft="16723f" cropright="14052f"/>
                  <v:shadow color="black [0]"/>
                </v:shape>
                <v:rect id="Rectangle 5" o:spid="_x0000_s1028" style="position:absolute;left:10634;top:10481;width:66;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" fillcolor="#4475a1" stroked="f" strokecolor="#00b0f0" strokeweight="2pt">
                  <v:fill color2="#ccf0fc" focusposition=".5,.5" focussize="" colors="0 #4475a1;55705f #00b0f0;64880f #ccf0fc;64880f #ccf0fc;65208f #ccf0fc;65208f #ccf0fc;1 #ccf0fc" focus="100%" type="gradientRadial"/>
                  <v:shadow color="black [0]"/>
                  <v:textbox inset="2.88pt,2.88pt,2.88pt,2.88pt"/>
                </v:rect>
              </v:group>
            </w:pict>
          </mc:Fallback>
        </mc:AlternateContent>
      </w:r>
    </w:p>
    <w:p w14:paraId="30C13BED" w14:textId="35AB5E99" w:rsidR="00621FCC" w:rsidRPr="0051525C" w:rsidRDefault="00621FCC" w:rsidP="00621FCC">
      <w:pPr>
        <w:spacing w:after="0"/>
        <w:rPr>
          <w:rFonts w:ascii="Georgia" w:hAnsi="Georgia"/>
          <w:sz w:val="24"/>
          <w:szCs w:val="24"/>
        </w:rPr>
      </w:pPr>
    </w:p>
    <w:p w14:paraId="656B02DF" w14:textId="31D26222" w:rsidR="00851899" w:rsidRDefault="00851899" w:rsidP="006136C5">
      <w:pPr>
        <w:jc w:val="center"/>
        <w:rPr>
          <w:rFonts w:ascii="Georgia" w:hAnsi="Georgia"/>
          <w:b/>
          <w:sz w:val="28"/>
          <w:szCs w:val="28"/>
        </w:rPr>
      </w:pPr>
    </w:p>
    <w:p w14:paraId="7E21A2D9" w14:textId="453B580A" w:rsidR="00851899" w:rsidRDefault="003B27A3" w:rsidP="006136C5">
      <w:pPr>
        <w:jc w:val="center"/>
        <w:rPr>
          <w:rFonts w:ascii="Georgia" w:hAnsi="Georgia"/>
          <w:b/>
          <w:sz w:val="28"/>
          <w:szCs w:val="28"/>
        </w:rPr>
      </w:pPr>
      <w:r>
        <w:rPr>
          <w:rFonts w:ascii="Times New Roman" w:hAnsi="Times New Roman" w:cs="Times New Roman"/>
          <w:noProof/>
          <w:sz w:val="24"/>
          <w:szCs w:val="24"/>
        </w:rPr>
        <w:drawing>
          <wp:anchor distT="36576" distB="36576" distL="36576" distR="36576" simplePos="0" relativeHeight="251728384" behindDoc="0" locked="0" layoutInCell="1" allowOverlap="1" wp14:anchorId="50AD037E" wp14:editId="5D877BF0">
            <wp:simplePos x="0" y="0"/>
            <wp:positionH relativeFrom="column">
              <wp:posOffset>1793631</wp:posOffset>
            </wp:positionH>
            <wp:positionV relativeFrom="paragraph">
              <wp:posOffset>104384</wp:posOffset>
            </wp:positionV>
            <wp:extent cx="2339975" cy="2339975"/>
            <wp:effectExtent l="0" t="0" r="3175" b="3175"/>
            <wp:wrapNone/>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9975" cy="23399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6469A39" w14:textId="035454AB" w:rsidR="00851899" w:rsidRDefault="00851899" w:rsidP="006136C5">
      <w:pPr>
        <w:jc w:val="center"/>
        <w:rPr>
          <w:rFonts w:ascii="Georgia" w:hAnsi="Georgia"/>
          <w:b/>
          <w:sz w:val="28"/>
          <w:szCs w:val="28"/>
        </w:rPr>
      </w:pPr>
    </w:p>
    <w:p w14:paraId="08BF3B76" w14:textId="5ED8FBA8" w:rsidR="00851899" w:rsidRDefault="00851899" w:rsidP="006136C5">
      <w:pPr>
        <w:jc w:val="center"/>
        <w:rPr>
          <w:rFonts w:ascii="Georgia" w:hAnsi="Georgia"/>
          <w:b/>
          <w:sz w:val="28"/>
          <w:szCs w:val="28"/>
        </w:rPr>
      </w:pPr>
    </w:p>
    <w:p w14:paraId="0BD97252" w14:textId="77777777" w:rsidR="00851899" w:rsidRDefault="00851899" w:rsidP="006136C5">
      <w:pPr>
        <w:jc w:val="center"/>
        <w:rPr>
          <w:rFonts w:ascii="Georgia" w:hAnsi="Georgia"/>
          <w:b/>
          <w:sz w:val="28"/>
          <w:szCs w:val="28"/>
        </w:rPr>
      </w:pPr>
    </w:p>
    <w:p w14:paraId="1046AEBA" w14:textId="77777777" w:rsidR="00851899" w:rsidRDefault="00851899" w:rsidP="006136C5">
      <w:pPr>
        <w:jc w:val="center"/>
        <w:rPr>
          <w:rFonts w:ascii="Georgia" w:hAnsi="Georgia"/>
          <w:b/>
          <w:sz w:val="28"/>
          <w:szCs w:val="28"/>
        </w:rPr>
      </w:pPr>
    </w:p>
    <w:p w14:paraId="499D9FFC" w14:textId="77777777" w:rsidR="00851899" w:rsidRDefault="00851899" w:rsidP="006136C5">
      <w:pPr>
        <w:jc w:val="center"/>
        <w:rPr>
          <w:rFonts w:ascii="Georgia" w:hAnsi="Georgia"/>
          <w:b/>
          <w:sz w:val="28"/>
          <w:szCs w:val="28"/>
        </w:rPr>
      </w:pPr>
    </w:p>
    <w:p w14:paraId="4B3C86C9" w14:textId="77777777" w:rsidR="00851899" w:rsidRDefault="00851899" w:rsidP="006136C5">
      <w:pPr>
        <w:jc w:val="center"/>
        <w:rPr>
          <w:rFonts w:ascii="Georgia" w:hAnsi="Georgia"/>
          <w:b/>
          <w:sz w:val="28"/>
          <w:szCs w:val="28"/>
        </w:rPr>
      </w:pPr>
    </w:p>
    <w:p w14:paraId="1909B532" w14:textId="6918895F" w:rsidR="00851899" w:rsidRDefault="003B27A3" w:rsidP="006136C5">
      <w:pPr>
        <w:jc w:val="center"/>
        <w:rPr>
          <w:rFonts w:ascii="Georgia" w:hAnsi="Georgia"/>
          <w:b/>
          <w:sz w:val="28"/>
          <w:szCs w:val="28"/>
        </w:rPr>
      </w:pPr>
      <w:r>
        <w:rPr>
          <w:rFonts w:ascii="Georgia" w:hAnsi="Georgia"/>
          <w:b/>
          <w:noProof/>
          <w:sz w:val="28"/>
          <w:szCs w:val="28"/>
        </w:rPr>
        <mc:AlternateContent>
          <mc:Choice Requires="wps">
            <w:drawing>
              <wp:anchor distT="0" distB="0" distL="114300" distR="114300" simplePos="0" relativeHeight="251651584" behindDoc="0" locked="0" layoutInCell="1" allowOverlap="1" wp14:anchorId="6D5AE610" wp14:editId="2BB59B5F">
                <wp:simplePos x="0" y="0"/>
                <wp:positionH relativeFrom="column">
                  <wp:posOffset>-11724</wp:posOffset>
                </wp:positionH>
                <wp:positionV relativeFrom="paragraph">
                  <wp:posOffset>68287</wp:posOffset>
                </wp:positionV>
                <wp:extent cx="6178061" cy="7514492"/>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061" cy="751449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06A9716" w14:textId="77777777" w:rsidR="001B0AFB" w:rsidRPr="00E051CF" w:rsidRDefault="001B0AFB" w:rsidP="00851899">
                            <w:pPr>
                              <w:widowControl w:val="0"/>
                              <w:spacing w:after="0"/>
                              <w:ind w:left="1260" w:hanging="1260"/>
                              <w:jc w:val="center"/>
                              <w:rPr>
                                <w:rFonts w:ascii="Georgia" w:hAnsi="Georgia"/>
                                <w:i/>
                                <w:sz w:val="30"/>
                                <w:szCs w:val="30"/>
                              </w:rPr>
                            </w:pPr>
                            <w:r w:rsidRPr="00E051CF">
                              <w:rPr>
                                <w:rFonts w:ascii="Georgia" w:hAnsi="Georgia"/>
                                <w:i/>
                                <w:sz w:val="30"/>
                                <w:szCs w:val="30"/>
                              </w:rPr>
                              <w:t>A Strong Partner for Sustainable Development</w:t>
                            </w:r>
                          </w:p>
                          <w:p w14:paraId="6432D42C" w14:textId="77777777" w:rsidR="001B0AFB" w:rsidRDefault="001B0AFB" w:rsidP="00851899">
                            <w:pPr>
                              <w:widowControl w:val="0"/>
                              <w:spacing w:after="0"/>
                              <w:ind w:left="1260" w:hanging="1260"/>
                              <w:jc w:val="center"/>
                              <w:rPr>
                                <w:rFonts w:ascii="Georgia" w:hAnsi="Georgia"/>
                                <w:sz w:val="40"/>
                                <w:szCs w:val="40"/>
                              </w:rPr>
                            </w:pPr>
                            <w:r>
                              <w:rPr>
                                <w:rFonts w:ascii="Georgia" w:hAnsi="Georgia"/>
                                <w:sz w:val="40"/>
                                <w:szCs w:val="40"/>
                              </w:rPr>
                              <w:t> </w:t>
                            </w:r>
                          </w:p>
                          <w:p w14:paraId="0D028A22"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w:t>
                            </w:r>
                          </w:p>
                          <w:p w14:paraId="3579EE47"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w:t>
                            </w:r>
                          </w:p>
                          <w:p w14:paraId="21B6EEEA"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w:t>
                            </w:r>
                          </w:p>
                          <w:p w14:paraId="01F847AD"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w:t>
                            </w:r>
                          </w:p>
                          <w:p w14:paraId="2CE261F5"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xml:space="preserve">Module </w:t>
                            </w:r>
                          </w:p>
                          <w:p w14:paraId="03D4D0FF" w14:textId="77777777" w:rsidR="001B0AFB" w:rsidRDefault="001B0AFB" w:rsidP="00851899">
                            <w:pPr>
                              <w:widowControl w:val="0"/>
                              <w:spacing w:after="0"/>
                              <w:ind w:left="1260" w:hanging="1260"/>
                              <w:jc w:val="center"/>
                              <w:rPr>
                                <w:rFonts w:ascii="Georgia" w:hAnsi="Georgia"/>
                                <w:b/>
                                <w:bCs/>
                                <w:i/>
                                <w:iCs/>
                                <w:sz w:val="32"/>
                                <w:szCs w:val="32"/>
                              </w:rPr>
                            </w:pPr>
                            <w:r>
                              <w:rPr>
                                <w:rFonts w:ascii="Georgia" w:hAnsi="Georgia"/>
                                <w:b/>
                                <w:bCs/>
                                <w:sz w:val="40"/>
                                <w:szCs w:val="40"/>
                              </w:rPr>
                              <w:t>in</w:t>
                            </w:r>
                          </w:p>
                          <w:p w14:paraId="31332D6D" w14:textId="188C1A12"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CHEM108</w:t>
                            </w:r>
                          </w:p>
                          <w:p w14:paraId="51D0F2B0" w14:textId="57FB3515" w:rsidR="001B0AFB" w:rsidRDefault="001B0AFB" w:rsidP="00851899">
                            <w:pPr>
                              <w:widowControl w:val="0"/>
                              <w:spacing w:after="0"/>
                              <w:ind w:left="1260" w:hanging="1260"/>
                              <w:jc w:val="center"/>
                              <w:rPr>
                                <w:rFonts w:ascii="Georgia" w:hAnsi="Georgia"/>
                                <w:b/>
                                <w:bCs/>
                                <w:sz w:val="40"/>
                                <w:szCs w:val="40"/>
                              </w:rPr>
                            </w:pPr>
                          </w:p>
                          <w:p w14:paraId="5B0A7B2C" w14:textId="2A270F7F"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CHEMISTRY FOR ENGINEERS </w:t>
                            </w:r>
                          </w:p>
                          <w:p w14:paraId="0DC5DB0E" w14:textId="77777777" w:rsidR="001B0AFB" w:rsidRDefault="001B0AFB" w:rsidP="00851899">
                            <w:pPr>
                              <w:widowControl w:val="0"/>
                              <w:spacing w:after="0"/>
                              <w:ind w:left="1260" w:hanging="1260"/>
                              <w:jc w:val="center"/>
                              <w:rPr>
                                <w:rFonts w:ascii="Georgia" w:hAnsi="Georgia"/>
                                <w:b/>
                                <w:bCs/>
                                <w:sz w:val="40"/>
                                <w:szCs w:val="40"/>
                              </w:rPr>
                            </w:pPr>
                          </w:p>
                          <w:p w14:paraId="68262840" w14:textId="77777777" w:rsidR="001B0AFB" w:rsidRDefault="001B0AFB" w:rsidP="00851899">
                            <w:pPr>
                              <w:widowControl w:val="0"/>
                              <w:spacing w:after="0"/>
                              <w:ind w:left="1260" w:hanging="1260"/>
                              <w:jc w:val="center"/>
                              <w:rPr>
                                <w:rFonts w:ascii="Georgia" w:hAnsi="Georgia"/>
                                <w:b/>
                                <w:bCs/>
                                <w:sz w:val="40"/>
                                <w:szCs w:val="40"/>
                              </w:rPr>
                            </w:pPr>
                          </w:p>
                          <w:p w14:paraId="45026653" w14:textId="77777777" w:rsidR="001B0AFB" w:rsidRDefault="001B0AFB" w:rsidP="00851899">
                            <w:pPr>
                              <w:spacing w:after="0"/>
                              <w:rPr>
                                <w:rFonts w:ascii="Georgia" w:hAnsi="Georgia"/>
                                <w:sz w:val="28"/>
                                <w:szCs w:val="28"/>
                              </w:rPr>
                            </w:pPr>
                            <w:r>
                              <w:rPr>
                                <w:rFonts w:ascii="Georgia" w:hAnsi="Georgia"/>
                                <w:sz w:val="28"/>
                                <w:szCs w:val="28"/>
                              </w:rPr>
                              <w:t> </w:t>
                            </w:r>
                          </w:p>
                          <w:p w14:paraId="081C651C" w14:textId="77777777" w:rsidR="001B0AFB" w:rsidRDefault="001B0AFB" w:rsidP="00851899">
                            <w:pPr>
                              <w:spacing w:after="0"/>
                              <w:rPr>
                                <w:rFonts w:ascii="Georgia" w:hAnsi="Georgia"/>
                                <w:sz w:val="28"/>
                                <w:szCs w:val="28"/>
                              </w:rPr>
                            </w:pPr>
                            <w:r>
                              <w:rPr>
                                <w:rFonts w:ascii="Georgia" w:hAnsi="Georgia"/>
                                <w:sz w:val="28"/>
                                <w:szCs w:val="28"/>
                              </w:rPr>
                              <w:t> </w:t>
                            </w:r>
                          </w:p>
                          <w:p w14:paraId="445F8650" w14:textId="77777777" w:rsidR="001B0AFB" w:rsidRDefault="001B0AFB" w:rsidP="00851899">
                            <w:pPr>
                              <w:spacing w:after="0"/>
                              <w:rPr>
                                <w:rFonts w:ascii="Georgia" w:hAnsi="Georgia"/>
                                <w:sz w:val="28"/>
                                <w:szCs w:val="28"/>
                              </w:rPr>
                            </w:pPr>
                            <w:r>
                              <w:rPr>
                                <w:rFonts w:ascii="Georgia" w:hAnsi="Georgia"/>
                                <w:sz w:val="28"/>
                                <w:szCs w:val="28"/>
                              </w:rPr>
                              <w:t> </w:t>
                            </w:r>
                          </w:p>
                          <w:p w14:paraId="1FB08C2C" w14:textId="77777777" w:rsidR="001B0AFB" w:rsidRDefault="001B0AFB" w:rsidP="00851899">
                            <w:pPr>
                              <w:spacing w:after="0"/>
                              <w:rPr>
                                <w:rFonts w:ascii="Georgia" w:hAnsi="Georgia"/>
                                <w:sz w:val="28"/>
                                <w:szCs w:val="28"/>
                              </w:rPr>
                            </w:pPr>
                            <w:r>
                              <w:rPr>
                                <w:rFonts w:ascii="Georgia" w:hAnsi="Georgia"/>
                                <w:sz w:val="28"/>
                                <w:szCs w:val="28"/>
                              </w:rPr>
                              <w:t> </w:t>
                            </w:r>
                          </w:p>
                          <w:p w14:paraId="52FE370B" w14:textId="77777777" w:rsidR="001B0AFB" w:rsidRDefault="001B0AFB" w:rsidP="00851899">
                            <w:pPr>
                              <w:spacing w:after="0"/>
                              <w:rPr>
                                <w:rFonts w:ascii="Georgia" w:hAnsi="Georgia"/>
                                <w:sz w:val="28"/>
                                <w:szCs w:val="28"/>
                              </w:rPr>
                            </w:pPr>
                            <w:r>
                              <w:rPr>
                                <w:rFonts w:ascii="Georgia" w:hAnsi="Georgia"/>
                                <w:sz w:val="28"/>
                                <w:szCs w:val="28"/>
                              </w:rPr>
                              <w:t> </w:t>
                            </w:r>
                          </w:p>
                          <w:p w14:paraId="588DBDD5" w14:textId="77777777" w:rsidR="001B0AFB" w:rsidRDefault="001B0AFB" w:rsidP="00851899">
                            <w:pPr>
                              <w:widowControl w:val="0"/>
                              <w:spacing w:after="0"/>
                              <w:ind w:left="1260" w:hanging="1260"/>
                              <w:jc w:val="center"/>
                              <w:rPr>
                                <w:rFonts w:ascii="Georgia" w:hAnsi="Georgia"/>
                                <w:sz w:val="40"/>
                                <w:szCs w:val="40"/>
                              </w:rPr>
                            </w:pPr>
                          </w:p>
                          <w:p w14:paraId="4DF63130" w14:textId="77777777" w:rsidR="001B0AFB" w:rsidRDefault="001B0AFB" w:rsidP="00851899">
                            <w:pPr>
                              <w:widowControl w:val="0"/>
                              <w:spacing w:after="0"/>
                              <w:ind w:left="1260" w:hanging="1260"/>
                              <w:jc w:val="center"/>
                              <w:rPr>
                                <w:rFonts w:ascii="Georgia" w:hAnsi="Georgia"/>
                                <w:sz w:val="40"/>
                                <w:szCs w:val="40"/>
                              </w:rPr>
                            </w:pPr>
                          </w:p>
                          <w:p w14:paraId="7AC3AFC7" w14:textId="50B86B38" w:rsidR="001B0AFB" w:rsidRPr="00757830" w:rsidRDefault="001B0AFB" w:rsidP="00851899">
                            <w:pPr>
                              <w:widowControl w:val="0"/>
                              <w:spacing w:after="0"/>
                              <w:ind w:left="1260" w:hanging="1260"/>
                              <w:jc w:val="center"/>
                              <w:rPr>
                                <w:rFonts w:ascii="Georgia" w:hAnsi="Georgia"/>
                                <w:b/>
                                <w:sz w:val="40"/>
                                <w:szCs w:val="40"/>
                              </w:rPr>
                            </w:pPr>
                            <w:r>
                              <w:rPr>
                                <w:rFonts w:ascii="Georgia" w:hAnsi="Georgia"/>
                                <w:b/>
                                <w:sz w:val="40"/>
                                <w:szCs w:val="40"/>
                              </w:rPr>
                              <w:t>COLLEGE OF ARTS AND SCIENCES</w:t>
                            </w:r>
                          </w:p>
                          <w:p w14:paraId="63204499" w14:textId="77777777" w:rsidR="001B0AFB" w:rsidRDefault="001B0AFB" w:rsidP="00851899">
                            <w:pPr>
                              <w:widowControl w:val="0"/>
                              <w:spacing w:after="0"/>
                              <w:ind w:left="1260" w:hanging="1260"/>
                              <w:jc w:val="center"/>
                              <w:rPr>
                                <w:rFonts w:ascii="Georgia" w:hAnsi="Georgia"/>
                                <w:sz w:val="40"/>
                                <w:szCs w:val="40"/>
                              </w:rPr>
                            </w:pPr>
                            <w:r>
                              <w:rPr>
                                <w:rFonts w:ascii="Georgia" w:hAnsi="Georgia"/>
                                <w:sz w:val="40"/>
                                <w:szCs w:val="40"/>
                              </w:rPr>
                              <w:t xml:space="preserve">Bachelor of Science in Agricultural </w:t>
                            </w:r>
                          </w:p>
                          <w:p w14:paraId="387081A6" w14:textId="1C3973E8" w:rsidR="001B0AFB" w:rsidRDefault="001B0AFB" w:rsidP="00851899">
                            <w:pPr>
                              <w:widowControl w:val="0"/>
                              <w:spacing w:after="0"/>
                              <w:ind w:left="1260" w:hanging="1260"/>
                              <w:jc w:val="center"/>
                              <w:rPr>
                                <w:rFonts w:ascii="Georgia" w:hAnsi="Georgia"/>
                                <w:sz w:val="40"/>
                                <w:szCs w:val="40"/>
                              </w:rPr>
                            </w:pPr>
                            <w:r>
                              <w:rPr>
                                <w:rFonts w:ascii="Georgia" w:hAnsi="Georgia"/>
                                <w:sz w:val="40"/>
                                <w:szCs w:val="40"/>
                              </w:rPr>
                              <w:t>and Biosystems Engineering</w:t>
                            </w:r>
                          </w:p>
                          <w:p w14:paraId="403B5B28" w14:textId="5F3CE421" w:rsidR="001B0AFB" w:rsidRPr="00757830" w:rsidRDefault="001B0AFB" w:rsidP="00CD7837">
                            <w:pPr>
                              <w:widowControl w:val="0"/>
                              <w:spacing w:after="0"/>
                              <w:ind w:left="1260" w:hanging="1260"/>
                              <w:rPr>
                                <w:rFonts w:ascii="Georgia" w:hAnsi="Georgia"/>
                                <w:i/>
                                <w:sz w:val="40"/>
                                <w:szCs w:val="40"/>
                              </w:rPr>
                            </w:pPr>
                            <w:r>
                              <w:rPr>
                                <w:rFonts w:ascii="Georgia" w:hAnsi="Georgia"/>
                                <w:i/>
                                <w:sz w:val="40"/>
                                <w:szCs w:val="40"/>
                              </w:rPr>
                              <w:t xml:space="preserve">                                    -Engineering-</w:t>
                            </w:r>
                          </w:p>
                          <w:p w14:paraId="4024DCBB" w14:textId="77777777" w:rsidR="001B0AFB" w:rsidRDefault="001B0AFB" w:rsidP="00851899">
                            <w:pPr>
                              <w:spacing w:after="0"/>
                              <w:ind w:left="1260" w:hanging="1260"/>
                              <w:rPr>
                                <w:rFonts w:ascii="Georgia" w:hAnsi="Georgia"/>
                                <w:sz w:val="32"/>
                                <w:szCs w:val="32"/>
                              </w:rPr>
                            </w:pPr>
                            <w:r>
                              <w:rPr>
                                <w:rFonts w:ascii="Georgia" w:hAnsi="Georgia"/>
                                <w:sz w:val="32"/>
                                <w:szCs w:val="32"/>
                              </w:rPr>
                              <w:t> </w:t>
                            </w:r>
                          </w:p>
                          <w:p w14:paraId="6134CB8C" w14:textId="77777777" w:rsidR="001B0AFB" w:rsidRDefault="001B0AFB" w:rsidP="00851899">
                            <w:pPr>
                              <w:spacing w:after="0"/>
                              <w:ind w:left="1260" w:hanging="1260"/>
                              <w:rPr>
                                <w:rFonts w:ascii="Georgia" w:hAnsi="Georgia"/>
                                <w:sz w:val="28"/>
                                <w:szCs w:val="28"/>
                              </w:rPr>
                            </w:pPr>
                            <w:r>
                              <w:rPr>
                                <w:rFonts w:ascii="Georgia" w:hAnsi="Georgia"/>
                                <w:sz w:val="28"/>
                                <w:szCs w:val="28"/>
                              </w:rPr>
                              <w:t> </w:t>
                            </w:r>
                          </w:p>
                          <w:p w14:paraId="41719CFD" w14:textId="77777777" w:rsidR="001B0AFB" w:rsidRDefault="001B0AFB" w:rsidP="00851899">
                            <w:pPr>
                              <w:spacing w:after="0"/>
                              <w:ind w:left="1260" w:hanging="1260"/>
                              <w:rPr>
                                <w:rFonts w:ascii="Georgia" w:hAnsi="Georgia"/>
                                <w:sz w:val="36"/>
                                <w:szCs w:val="36"/>
                              </w:rPr>
                            </w:pPr>
                            <w:r>
                              <w:rPr>
                                <w:rFonts w:ascii="Georgia" w:hAnsi="Georgia"/>
                                <w:sz w:val="36"/>
                                <w:szCs w:val="36"/>
                              </w:rPr>
                              <w:t> </w:t>
                            </w:r>
                          </w:p>
                          <w:p w14:paraId="3EA07BAA" w14:textId="77777777" w:rsidR="001B0AFB" w:rsidRDefault="001B0AFB" w:rsidP="00851899">
                            <w:pPr>
                              <w:spacing w:after="0"/>
                              <w:jc w:val="center"/>
                              <w:rPr>
                                <w:rFonts w:ascii="Georgia" w:hAnsi="Georgia"/>
                                <w:b/>
                                <w:bCs/>
                                <w:sz w:val="24"/>
                                <w:szCs w:val="24"/>
                              </w:rPr>
                            </w:pPr>
                            <w:r>
                              <w:rPr>
                                <w:rFonts w:ascii="Georgia" w:hAnsi="Georgia"/>
                                <w:b/>
                                <w:bCs/>
                                <w:sz w:val="24"/>
                                <w:szCs w:val="24"/>
                              </w:rPr>
                              <w:t> </w:t>
                            </w:r>
                          </w:p>
                          <w:p w14:paraId="2DB4F5DC" w14:textId="77777777" w:rsidR="001B0AFB" w:rsidRDefault="001B0AFB" w:rsidP="00851899">
                            <w:pPr>
                              <w:spacing w:after="0"/>
                              <w:jc w:val="center"/>
                              <w:rPr>
                                <w:rFonts w:ascii="Georgia" w:hAnsi="Georgia"/>
                                <w:b/>
                                <w:bCs/>
                                <w:sz w:val="24"/>
                                <w:szCs w:val="24"/>
                              </w:rPr>
                            </w:pPr>
                            <w:r>
                              <w:rPr>
                                <w:rFonts w:ascii="Georgia" w:hAnsi="Georgia"/>
                                <w:b/>
                                <w:bCs/>
                                <w:sz w:val="24"/>
                                <w:szCs w:val="24"/>
                              </w:rPr>
                              <w:t> </w:t>
                            </w:r>
                          </w:p>
                          <w:p w14:paraId="1248CF3E" w14:textId="77777777" w:rsidR="001B0AFB" w:rsidRDefault="001B0AFB" w:rsidP="00851899">
                            <w:pPr>
                              <w:spacing w:after="0"/>
                              <w:jc w:val="center"/>
                              <w:rPr>
                                <w:rFonts w:ascii="Georgia" w:hAnsi="Georgia"/>
                                <w:b/>
                                <w:bCs/>
                                <w:sz w:val="24"/>
                                <w:szCs w:val="24"/>
                              </w:rPr>
                            </w:pPr>
                            <w:r>
                              <w:rPr>
                                <w:rFonts w:ascii="Georgia" w:hAnsi="Georgia"/>
                                <w:b/>
                                <w:bCs/>
                                <w:sz w:val="24"/>
                                <w:szCs w:val="24"/>
                              </w:rPr>
                              <w:t> </w:t>
                            </w:r>
                          </w:p>
                          <w:p w14:paraId="0E433A98" w14:textId="77777777" w:rsidR="001B0AFB" w:rsidRDefault="001B0AFB" w:rsidP="00851899">
                            <w:pPr>
                              <w:spacing w:after="0"/>
                              <w:jc w:val="center"/>
                              <w:rPr>
                                <w:rFonts w:ascii="Georgia" w:hAnsi="Georgia"/>
                                <w:b/>
                                <w:bCs/>
                                <w:sz w:val="24"/>
                                <w:szCs w:val="24"/>
                              </w:rPr>
                            </w:pPr>
                            <w:r>
                              <w:rPr>
                                <w:rFonts w:ascii="Georgia" w:hAnsi="Georgia"/>
                                <w:b/>
                                <w:bCs/>
                                <w:sz w:val="24"/>
                                <w:szCs w:val="24"/>
                              </w:rPr>
                              <w:t> </w:t>
                            </w:r>
                          </w:p>
                          <w:p w14:paraId="442B8E1E" w14:textId="77777777" w:rsidR="001B0AFB" w:rsidRDefault="001B0AFB" w:rsidP="00851899">
                            <w:pPr>
                              <w:spacing w:after="0"/>
                              <w:jc w:val="center"/>
                              <w:rPr>
                                <w:rFonts w:ascii="Georgia" w:hAnsi="Georgia"/>
                                <w:i/>
                                <w:iCs/>
                                <w:sz w:val="24"/>
                                <w:szCs w:val="24"/>
                              </w:rPr>
                            </w:pPr>
                            <w:r>
                              <w:rPr>
                                <w:rFonts w:ascii="Georgia" w:hAnsi="Georgia"/>
                                <w:i/>
                                <w:iCs/>
                                <w:sz w:val="24"/>
                                <w:szCs w:val="24"/>
                              </w:rPr>
                              <w:t> </w:t>
                            </w:r>
                          </w:p>
                        </w:txbxContent>
                      </wps:txbx>
                      <wps:bodyPr rot="0" vert="horz" wrap="square" lIns="36576" tIns="36576" rIns="36576" bIns="36576"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D5AE610" id="_x0000_t202" coordsize="21600,21600" o:spt="202" path="m,l,21600r21600,l21600,xe">
                <v:stroke joinstyle="miter"/>
                <v:path gradientshapeok="t" o:connecttype="rect"/>
              </v:shapetype>
              <v:shape id="Text Box 6" o:spid="_x0000_s1026" type="#_x0000_t202" style="position:absolute;left:0;text-align:left;margin-left:-.9pt;margin-top:5.4pt;width:486.45pt;height:591.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" filled="f" fillcolor="#5b9bd5" stroked="f" strokecolor="black [0]" strokeweight="2pt">
                <v:textbox inset="2.88pt,2.88pt,2.88pt,2.88pt">
                  <w:txbxContent>
                    <w:p w14:paraId="106A9716" w14:textId="77777777" w:rsidR="001B0AFB" w:rsidRPr="00E051CF" w:rsidRDefault="001B0AFB" w:rsidP="00851899">
                      <w:pPr>
                        <w:widowControl w:val="0"/>
                        <w:spacing w:after="0"/>
                        <w:ind w:left="1260" w:hanging="1260"/>
                        <w:jc w:val="center"/>
                        <w:rPr>
                          <w:rFonts w:ascii="Georgia" w:hAnsi="Georgia"/>
                          <w:i/>
                          <w:sz w:val="30"/>
                          <w:szCs w:val="30"/>
                        </w:rPr>
                      </w:pPr>
                      <w:r w:rsidRPr="00E051CF">
                        <w:rPr>
                          <w:rFonts w:ascii="Georgia" w:hAnsi="Georgia"/>
                          <w:i/>
                          <w:sz w:val="30"/>
                          <w:szCs w:val="30"/>
                        </w:rPr>
                        <w:t>A Strong Partner for Sustainable Development</w:t>
                      </w:r>
                    </w:p>
                    <w:p w14:paraId="6432D42C" w14:textId="77777777" w:rsidR="001B0AFB" w:rsidRDefault="001B0AFB" w:rsidP="00851899">
                      <w:pPr>
                        <w:widowControl w:val="0"/>
                        <w:spacing w:after="0"/>
                        <w:ind w:left="1260" w:hanging="1260"/>
                        <w:jc w:val="center"/>
                        <w:rPr>
                          <w:rFonts w:ascii="Georgia" w:hAnsi="Georgia"/>
                          <w:sz w:val="40"/>
                          <w:szCs w:val="40"/>
                        </w:rPr>
                      </w:pPr>
                      <w:r>
                        <w:rPr>
                          <w:rFonts w:ascii="Georgia" w:hAnsi="Georgia"/>
                          <w:sz w:val="40"/>
                          <w:szCs w:val="40"/>
                        </w:rPr>
                        <w:t> </w:t>
                      </w:r>
                    </w:p>
                    <w:p w14:paraId="0D028A22"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w:t>
                      </w:r>
                    </w:p>
                    <w:p w14:paraId="3579EE47"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w:t>
                      </w:r>
                    </w:p>
                    <w:p w14:paraId="21B6EEEA"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w:t>
                      </w:r>
                    </w:p>
                    <w:p w14:paraId="01F847AD"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w:t>
                      </w:r>
                    </w:p>
                    <w:p w14:paraId="2CE261F5" w14:textId="77777777"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 xml:space="preserve">Module </w:t>
                      </w:r>
                    </w:p>
                    <w:p w14:paraId="03D4D0FF" w14:textId="77777777" w:rsidR="001B0AFB" w:rsidRDefault="001B0AFB" w:rsidP="00851899">
                      <w:pPr>
                        <w:widowControl w:val="0"/>
                        <w:spacing w:after="0"/>
                        <w:ind w:left="1260" w:hanging="1260"/>
                        <w:jc w:val="center"/>
                        <w:rPr>
                          <w:rFonts w:ascii="Georgia" w:hAnsi="Georgia"/>
                          <w:b/>
                          <w:bCs/>
                          <w:i/>
                          <w:iCs/>
                          <w:sz w:val="32"/>
                          <w:szCs w:val="32"/>
                        </w:rPr>
                      </w:pPr>
                      <w:r>
                        <w:rPr>
                          <w:rFonts w:ascii="Georgia" w:hAnsi="Georgia"/>
                          <w:b/>
                          <w:bCs/>
                          <w:sz w:val="40"/>
                          <w:szCs w:val="40"/>
                        </w:rPr>
                        <w:t>in</w:t>
                      </w:r>
                    </w:p>
                    <w:p w14:paraId="31332D6D" w14:textId="188C1A12"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CHEM108</w:t>
                      </w:r>
                    </w:p>
                    <w:p w14:paraId="51D0F2B0" w14:textId="57FB3515" w:rsidR="001B0AFB" w:rsidRDefault="001B0AFB" w:rsidP="00851899">
                      <w:pPr>
                        <w:widowControl w:val="0"/>
                        <w:spacing w:after="0"/>
                        <w:ind w:left="1260" w:hanging="1260"/>
                        <w:jc w:val="center"/>
                        <w:rPr>
                          <w:rFonts w:ascii="Georgia" w:hAnsi="Georgia"/>
                          <w:b/>
                          <w:bCs/>
                          <w:sz w:val="40"/>
                          <w:szCs w:val="40"/>
                        </w:rPr>
                      </w:pPr>
                    </w:p>
                    <w:p w14:paraId="5B0A7B2C" w14:textId="2A270F7F" w:rsidR="001B0AFB" w:rsidRDefault="001B0AFB" w:rsidP="00851899">
                      <w:pPr>
                        <w:widowControl w:val="0"/>
                        <w:spacing w:after="0"/>
                        <w:ind w:left="1260" w:hanging="1260"/>
                        <w:jc w:val="center"/>
                        <w:rPr>
                          <w:rFonts w:ascii="Georgia" w:hAnsi="Georgia"/>
                          <w:b/>
                          <w:bCs/>
                          <w:sz w:val="40"/>
                          <w:szCs w:val="40"/>
                        </w:rPr>
                      </w:pPr>
                      <w:r>
                        <w:rPr>
                          <w:rFonts w:ascii="Georgia" w:hAnsi="Georgia"/>
                          <w:b/>
                          <w:bCs/>
                          <w:sz w:val="40"/>
                          <w:szCs w:val="40"/>
                        </w:rPr>
                        <w:t>CHEMISTRY FOR ENGINEERS </w:t>
                      </w:r>
                    </w:p>
                    <w:p w14:paraId="0DC5DB0E" w14:textId="77777777" w:rsidR="001B0AFB" w:rsidRDefault="001B0AFB" w:rsidP="00851899">
                      <w:pPr>
                        <w:widowControl w:val="0"/>
                        <w:spacing w:after="0"/>
                        <w:ind w:left="1260" w:hanging="1260"/>
                        <w:jc w:val="center"/>
                        <w:rPr>
                          <w:rFonts w:ascii="Georgia" w:hAnsi="Georgia"/>
                          <w:b/>
                          <w:bCs/>
                          <w:sz w:val="40"/>
                          <w:szCs w:val="40"/>
                        </w:rPr>
                      </w:pPr>
                    </w:p>
                    <w:p w14:paraId="68262840" w14:textId="77777777" w:rsidR="001B0AFB" w:rsidRDefault="001B0AFB" w:rsidP="00851899">
                      <w:pPr>
                        <w:widowControl w:val="0"/>
                        <w:spacing w:after="0"/>
                        <w:ind w:left="1260" w:hanging="1260"/>
                        <w:jc w:val="center"/>
                        <w:rPr>
                          <w:rFonts w:ascii="Georgia" w:hAnsi="Georgia"/>
                          <w:b/>
                          <w:bCs/>
                          <w:sz w:val="40"/>
                          <w:szCs w:val="40"/>
                        </w:rPr>
                      </w:pPr>
                    </w:p>
                    <w:p w14:paraId="45026653" w14:textId="77777777" w:rsidR="001B0AFB" w:rsidRDefault="001B0AFB" w:rsidP="00851899">
                      <w:pPr>
                        <w:spacing w:after="0"/>
                        <w:rPr>
                          <w:rFonts w:ascii="Georgia" w:hAnsi="Georgia"/>
                          <w:sz w:val="28"/>
                          <w:szCs w:val="28"/>
                        </w:rPr>
                      </w:pPr>
                      <w:r>
                        <w:rPr>
                          <w:rFonts w:ascii="Georgia" w:hAnsi="Georgia"/>
                          <w:sz w:val="28"/>
                          <w:szCs w:val="28"/>
                        </w:rPr>
                        <w:t> </w:t>
                      </w:r>
                    </w:p>
                    <w:p w14:paraId="081C651C" w14:textId="77777777" w:rsidR="001B0AFB" w:rsidRDefault="001B0AFB" w:rsidP="00851899">
                      <w:pPr>
                        <w:spacing w:after="0"/>
                        <w:rPr>
                          <w:rFonts w:ascii="Georgia" w:hAnsi="Georgia"/>
                          <w:sz w:val="28"/>
                          <w:szCs w:val="28"/>
                        </w:rPr>
                      </w:pPr>
                      <w:r>
                        <w:rPr>
                          <w:rFonts w:ascii="Georgia" w:hAnsi="Georgia"/>
                          <w:sz w:val="28"/>
                          <w:szCs w:val="28"/>
                        </w:rPr>
                        <w:t> </w:t>
                      </w:r>
                    </w:p>
                    <w:p w14:paraId="445F8650" w14:textId="77777777" w:rsidR="001B0AFB" w:rsidRDefault="001B0AFB" w:rsidP="00851899">
                      <w:pPr>
                        <w:spacing w:after="0"/>
                        <w:rPr>
                          <w:rFonts w:ascii="Georgia" w:hAnsi="Georgia"/>
                          <w:sz w:val="28"/>
                          <w:szCs w:val="28"/>
                        </w:rPr>
                      </w:pPr>
                      <w:r>
                        <w:rPr>
                          <w:rFonts w:ascii="Georgia" w:hAnsi="Georgia"/>
                          <w:sz w:val="28"/>
                          <w:szCs w:val="28"/>
                        </w:rPr>
                        <w:t> </w:t>
                      </w:r>
                    </w:p>
                    <w:p w14:paraId="1FB08C2C" w14:textId="77777777" w:rsidR="001B0AFB" w:rsidRDefault="001B0AFB" w:rsidP="00851899">
                      <w:pPr>
                        <w:spacing w:after="0"/>
                        <w:rPr>
                          <w:rFonts w:ascii="Georgia" w:hAnsi="Georgia"/>
                          <w:sz w:val="28"/>
                          <w:szCs w:val="28"/>
                        </w:rPr>
                      </w:pPr>
                      <w:r>
                        <w:rPr>
                          <w:rFonts w:ascii="Georgia" w:hAnsi="Georgia"/>
                          <w:sz w:val="28"/>
                          <w:szCs w:val="28"/>
                        </w:rPr>
                        <w:t> </w:t>
                      </w:r>
                    </w:p>
                    <w:p w14:paraId="52FE370B" w14:textId="77777777" w:rsidR="001B0AFB" w:rsidRDefault="001B0AFB" w:rsidP="00851899">
                      <w:pPr>
                        <w:spacing w:after="0"/>
                        <w:rPr>
                          <w:rFonts w:ascii="Georgia" w:hAnsi="Georgia"/>
                          <w:sz w:val="28"/>
                          <w:szCs w:val="28"/>
                        </w:rPr>
                      </w:pPr>
                      <w:r>
                        <w:rPr>
                          <w:rFonts w:ascii="Georgia" w:hAnsi="Georgia"/>
                          <w:sz w:val="28"/>
                          <w:szCs w:val="28"/>
                        </w:rPr>
                        <w:t> </w:t>
                      </w:r>
                    </w:p>
                    <w:p w14:paraId="588DBDD5" w14:textId="77777777" w:rsidR="001B0AFB" w:rsidRDefault="001B0AFB" w:rsidP="00851899">
                      <w:pPr>
                        <w:widowControl w:val="0"/>
                        <w:spacing w:after="0"/>
                        <w:ind w:left="1260" w:hanging="1260"/>
                        <w:jc w:val="center"/>
                        <w:rPr>
                          <w:rFonts w:ascii="Georgia" w:hAnsi="Georgia"/>
                          <w:sz w:val="40"/>
                          <w:szCs w:val="40"/>
                        </w:rPr>
                      </w:pPr>
                    </w:p>
                    <w:p w14:paraId="4DF63130" w14:textId="77777777" w:rsidR="001B0AFB" w:rsidRDefault="001B0AFB" w:rsidP="00851899">
                      <w:pPr>
                        <w:widowControl w:val="0"/>
                        <w:spacing w:after="0"/>
                        <w:ind w:left="1260" w:hanging="1260"/>
                        <w:jc w:val="center"/>
                        <w:rPr>
                          <w:rFonts w:ascii="Georgia" w:hAnsi="Georgia"/>
                          <w:sz w:val="40"/>
                          <w:szCs w:val="40"/>
                        </w:rPr>
                      </w:pPr>
                    </w:p>
                    <w:p w14:paraId="7AC3AFC7" w14:textId="50B86B38" w:rsidR="001B0AFB" w:rsidRPr="00757830" w:rsidRDefault="001B0AFB" w:rsidP="00851899">
                      <w:pPr>
                        <w:widowControl w:val="0"/>
                        <w:spacing w:after="0"/>
                        <w:ind w:left="1260" w:hanging="1260"/>
                        <w:jc w:val="center"/>
                        <w:rPr>
                          <w:rFonts w:ascii="Georgia" w:hAnsi="Georgia"/>
                          <w:b/>
                          <w:sz w:val="40"/>
                          <w:szCs w:val="40"/>
                        </w:rPr>
                      </w:pPr>
                      <w:r>
                        <w:rPr>
                          <w:rFonts w:ascii="Georgia" w:hAnsi="Georgia"/>
                          <w:b/>
                          <w:sz w:val="40"/>
                          <w:szCs w:val="40"/>
                        </w:rPr>
                        <w:t>COLLEGE OF ARTS AND SCIENCES</w:t>
                      </w:r>
                    </w:p>
                    <w:p w14:paraId="63204499" w14:textId="77777777" w:rsidR="001B0AFB" w:rsidRDefault="001B0AFB" w:rsidP="00851899">
                      <w:pPr>
                        <w:widowControl w:val="0"/>
                        <w:spacing w:after="0"/>
                        <w:ind w:left="1260" w:hanging="1260"/>
                        <w:jc w:val="center"/>
                        <w:rPr>
                          <w:rFonts w:ascii="Georgia" w:hAnsi="Georgia"/>
                          <w:sz w:val="40"/>
                          <w:szCs w:val="40"/>
                        </w:rPr>
                      </w:pPr>
                      <w:r>
                        <w:rPr>
                          <w:rFonts w:ascii="Georgia" w:hAnsi="Georgia"/>
                          <w:sz w:val="40"/>
                          <w:szCs w:val="40"/>
                        </w:rPr>
                        <w:t xml:space="preserve">Bachelor of Science in Agricultural </w:t>
                      </w:r>
                    </w:p>
                    <w:p w14:paraId="387081A6" w14:textId="1C3973E8" w:rsidR="001B0AFB" w:rsidRDefault="001B0AFB" w:rsidP="00851899">
                      <w:pPr>
                        <w:widowControl w:val="0"/>
                        <w:spacing w:after="0"/>
                        <w:ind w:left="1260" w:hanging="1260"/>
                        <w:jc w:val="center"/>
                        <w:rPr>
                          <w:rFonts w:ascii="Georgia" w:hAnsi="Georgia"/>
                          <w:sz w:val="40"/>
                          <w:szCs w:val="40"/>
                        </w:rPr>
                      </w:pPr>
                      <w:r>
                        <w:rPr>
                          <w:rFonts w:ascii="Georgia" w:hAnsi="Georgia"/>
                          <w:sz w:val="40"/>
                          <w:szCs w:val="40"/>
                        </w:rPr>
                        <w:t>and Biosystems Engineering</w:t>
                      </w:r>
                    </w:p>
                    <w:p w14:paraId="403B5B28" w14:textId="5F3CE421" w:rsidR="001B0AFB" w:rsidRPr="00757830" w:rsidRDefault="001B0AFB" w:rsidP="00CD7837">
                      <w:pPr>
                        <w:widowControl w:val="0"/>
                        <w:spacing w:after="0"/>
                        <w:ind w:left="1260" w:hanging="1260"/>
                        <w:rPr>
                          <w:rFonts w:ascii="Georgia" w:hAnsi="Georgia"/>
                          <w:i/>
                          <w:sz w:val="40"/>
                          <w:szCs w:val="40"/>
                        </w:rPr>
                      </w:pPr>
                      <w:r>
                        <w:rPr>
                          <w:rFonts w:ascii="Georgia" w:hAnsi="Georgia"/>
                          <w:i/>
                          <w:sz w:val="40"/>
                          <w:szCs w:val="40"/>
                        </w:rPr>
                        <w:t xml:space="preserve">                                    -Engineering-</w:t>
                      </w:r>
                    </w:p>
                    <w:p w14:paraId="4024DCBB" w14:textId="77777777" w:rsidR="001B0AFB" w:rsidRDefault="001B0AFB" w:rsidP="00851899">
                      <w:pPr>
                        <w:spacing w:after="0"/>
                        <w:ind w:left="1260" w:hanging="1260"/>
                        <w:rPr>
                          <w:rFonts w:ascii="Georgia" w:hAnsi="Georgia"/>
                          <w:sz w:val="32"/>
                          <w:szCs w:val="32"/>
                        </w:rPr>
                      </w:pPr>
                      <w:r>
                        <w:rPr>
                          <w:rFonts w:ascii="Georgia" w:hAnsi="Georgia"/>
                          <w:sz w:val="32"/>
                          <w:szCs w:val="32"/>
                        </w:rPr>
                        <w:t> </w:t>
                      </w:r>
                    </w:p>
                    <w:p w14:paraId="6134CB8C" w14:textId="77777777" w:rsidR="001B0AFB" w:rsidRDefault="001B0AFB" w:rsidP="00851899">
                      <w:pPr>
                        <w:spacing w:after="0"/>
                        <w:ind w:left="1260" w:hanging="1260"/>
                        <w:rPr>
                          <w:rFonts w:ascii="Georgia" w:hAnsi="Georgia"/>
                          <w:sz w:val="28"/>
                          <w:szCs w:val="28"/>
                        </w:rPr>
                      </w:pPr>
                      <w:r>
                        <w:rPr>
                          <w:rFonts w:ascii="Georgia" w:hAnsi="Georgia"/>
                          <w:sz w:val="28"/>
                          <w:szCs w:val="28"/>
                        </w:rPr>
                        <w:t> </w:t>
                      </w:r>
                    </w:p>
                    <w:p w14:paraId="41719CFD" w14:textId="77777777" w:rsidR="001B0AFB" w:rsidRDefault="001B0AFB" w:rsidP="00851899">
                      <w:pPr>
                        <w:spacing w:after="0"/>
                        <w:ind w:left="1260" w:hanging="1260"/>
                        <w:rPr>
                          <w:rFonts w:ascii="Georgia" w:hAnsi="Georgia"/>
                          <w:sz w:val="36"/>
                          <w:szCs w:val="36"/>
                        </w:rPr>
                      </w:pPr>
                      <w:r>
                        <w:rPr>
                          <w:rFonts w:ascii="Georgia" w:hAnsi="Georgia"/>
                          <w:sz w:val="36"/>
                          <w:szCs w:val="36"/>
                        </w:rPr>
                        <w:t> </w:t>
                      </w:r>
                    </w:p>
                    <w:p w14:paraId="3EA07BAA" w14:textId="77777777" w:rsidR="001B0AFB" w:rsidRDefault="001B0AFB" w:rsidP="00851899">
                      <w:pPr>
                        <w:spacing w:after="0"/>
                        <w:jc w:val="center"/>
                        <w:rPr>
                          <w:rFonts w:ascii="Georgia" w:hAnsi="Georgia"/>
                          <w:b/>
                          <w:bCs/>
                          <w:sz w:val="24"/>
                          <w:szCs w:val="24"/>
                        </w:rPr>
                      </w:pPr>
                      <w:r>
                        <w:rPr>
                          <w:rFonts w:ascii="Georgia" w:hAnsi="Georgia"/>
                          <w:b/>
                          <w:bCs/>
                          <w:sz w:val="24"/>
                          <w:szCs w:val="24"/>
                        </w:rPr>
                        <w:t> </w:t>
                      </w:r>
                    </w:p>
                    <w:p w14:paraId="2DB4F5DC" w14:textId="77777777" w:rsidR="001B0AFB" w:rsidRDefault="001B0AFB" w:rsidP="00851899">
                      <w:pPr>
                        <w:spacing w:after="0"/>
                        <w:jc w:val="center"/>
                        <w:rPr>
                          <w:rFonts w:ascii="Georgia" w:hAnsi="Georgia"/>
                          <w:b/>
                          <w:bCs/>
                          <w:sz w:val="24"/>
                          <w:szCs w:val="24"/>
                        </w:rPr>
                      </w:pPr>
                      <w:r>
                        <w:rPr>
                          <w:rFonts w:ascii="Georgia" w:hAnsi="Georgia"/>
                          <w:b/>
                          <w:bCs/>
                          <w:sz w:val="24"/>
                          <w:szCs w:val="24"/>
                        </w:rPr>
                        <w:t> </w:t>
                      </w:r>
                    </w:p>
                    <w:p w14:paraId="1248CF3E" w14:textId="77777777" w:rsidR="001B0AFB" w:rsidRDefault="001B0AFB" w:rsidP="00851899">
                      <w:pPr>
                        <w:spacing w:after="0"/>
                        <w:jc w:val="center"/>
                        <w:rPr>
                          <w:rFonts w:ascii="Georgia" w:hAnsi="Georgia"/>
                          <w:b/>
                          <w:bCs/>
                          <w:sz w:val="24"/>
                          <w:szCs w:val="24"/>
                        </w:rPr>
                      </w:pPr>
                      <w:r>
                        <w:rPr>
                          <w:rFonts w:ascii="Georgia" w:hAnsi="Georgia"/>
                          <w:b/>
                          <w:bCs/>
                          <w:sz w:val="24"/>
                          <w:szCs w:val="24"/>
                        </w:rPr>
                        <w:t> </w:t>
                      </w:r>
                    </w:p>
                    <w:p w14:paraId="0E433A98" w14:textId="77777777" w:rsidR="001B0AFB" w:rsidRDefault="001B0AFB" w:rsidP="00851899">
                      <w:pPr>
                        <w:spacing w:after="0"/>
                        <w:jc w:val="center"/>
                        <w:rPr>
                          <w:rFonts w:ascii="Georgia" w:hAnsi="Georgia"/>
                          <w:b/>
                          <w:bCs/>
                          <w:sz w:val="24"/>
                          <w:szCs w:val="24"/>
                        </w:rPr>
                      </w:pPr>
                      <w:r>
                        <w:rPr>
                          <w:rFonts w:ascii="Georgia" w:hAnsi="Georgia"/>
                          <w:b/>
                          <w:bCs/>
                          <w:sz w:val="24"/>
                          <w:szCs w:val="24"/>
                        </w:rPr>
                        <w:t> </w:t>
                      </w:r>
                    </w:p>
                    <w:p w14:paraId="442B8E1E" w14:textId="77777777" w:rsidR="001B0AFB" w:rsidRDefault="001B0AFB" w:rsidP="00851899">
                      <w:pPr>
                        <w:spacing w:after="0"/>
                        <w:jc w:val="center"/>
                        <w:rPr>
                          <w:rFonts w:ascii="Georgia" w:hAnsi="Georgia"/>
                          <w:i/>
                          <w:iCs/>
                          <w:sz w:val="24"/>
                          <w:szCs w:val="24"/>
                        </w:rPr>
                      </w:pPr>
                      <w:r>
                        <w:rPr>
                          <w:rFonts w:ascii="Georgia" w:hAnsi="Georgia"/>
                          <w:i/>
                          <w:iCs/>
                          <w:sz w:val="24"/>
                          <w:szCs w:val="24"/>
                        </w:rPr>
                        <w:t> </w:t>
                      </w:r>
                    </w:p>
                  </w:txbxContent>
                </v:textbox>
              </v:shape>
            </w:pict>
          </mc:Fallback>
        </mc:AlternateContent>
      </w:r>
    </w:p>
    <w:p w14:paraId="5162B3D5" w14:textId="77777777" w:rsidR="00851899" w:rsidRDefault="00851899" w:rsidP="006136C5">
      <w:pPr>
        <w:jc w:val="center"/>
        <w:rPr>
          <w:rFonts w:ascii="Georgia" w:hAnsi="Georgia"/>
          <w:b/>
          <w:sz w:val="28"/>
          <w:szCs w:val="28"/>
        </w:rPr>
      </w:pPr>
    </w:p>
    <w:p w14:paraId="727883C9" w14:textId="77777777" w:rsidR="00851899" w:rsidRDefault="00851899" w:rsidP="006136C5">
      <w:pPr>
        <w:jc w:val="center"/>
        <w:rPr>
          <w:rFonts w:ascii="Georgia" w:hAnsi="Georgia"/>
          <w:b/>
          <w:sz w:val="28"/>
          <w:szCs w:val="28"/>
        </w:rPr>
      </w:pPr>
    </w:p>
    <w:p w14:paraId="77AC6F12" w14:textId="77777777" w:rsidR="00851899" w:rsidRDefault="00851899" w:rsidP="006136C5">
      <w:pPr>
        <w:jc w:val="center"/>
        <w:rPr>
          <w:rFonts w:ascii="Georgia" w:hAnsi="Georgia"/>
          <w:b/>
          <w:sz w:val="28"/>
          <w:szCs w:val="28"/>
        </w:rPr>
      </w:pPr>
    </w:p>
    <w:p w14:paraId="57FE4E99" w14:textId="77777777" w:rsidR="00851899" w:rsidRDefault="00851899" w:rsidP="006136C5">
      <w:pPr>
        <w:jc w:val="center"/>
        <w:rPr>
          <w:rFonts w:ascii="Georgia" w:hAnsi="Georgia"/>
          <w:b/>
          <w:sz w:val="28"/>
          <w:szCs w:val="28"/>
        </w:rPr>
      </w:pPr>
    </w:p>
    <w:p w14:paraId="4E7D2EB1" w14:textId="77777777" w:rsidR="00851899" w:rsidRDefault="00851899" w:rsidP="006136C5">
      <w:pPr>
        <w:jc w:val="center"/>
        <w:rPr>
          <w:rFonts w:ascii="Georgia" w:hAnsi="Georgia"/>
          <w:b/>
          <w:sz w:val="28"/>
          <w:szCs w:val="28"/>
        </w:rPr>
      </w:pPr>
    </w:p>
    <w:p w14:paraId="2DA89735" w14:textId="77777777" w:rsidR="00851899" w:rsidRDefault="00851899" w:rsidP="006136C5">
      <w:pPr>
        <w:jc w:val="center"/>
        <w:rPr>
          <w:rFonts w:ascii="Georgia" w:hAnsi="Georgia"/>
          <w:b/>
          <w:sz w:val="28"/>
          <w:szCs w:val="28"/>
        </w:rPr>
      </w:pPr>
    </w:p>
    <w:p w14:paraId="01C4D674" w14:textId="77777777" w:rsidR="00851899" w:rsidRDefault="00851899" w:rsidP="006136C5">
      <w:pPr>
        <w:jc w:val="center"/>
        <w:rPr>
          <w:rFonts w:ascii="Georgia" w:hAnsi="Georgia"/>
          <w:b/>
          <w:sz w:val="28"/>
          <w:szCs w:val="28"/>
        </w:rPr>
      </w:pPr>
    </w:p>
    <w:p w14:paraId="4DE4ED1D" w14:textId="77777777" w:rsidR="00851899" w:rsidRDefault="00851899" w:rsidP="006136C5">
      <w:pPr>
        <w:jc w:val="center"/>
        <w:rPr>
          <w:rFonts w:ascii="Georgia" w:hAnsi="Georgia"/>
          <w:b/>
          <w:sz w:val="28"/>
          <w:szCs w:val="28"/>
        </w:rPr>
      </w:pPr>
    </w:p>
    <w:p w14:paraId="7BA8BD1D" w14:textId="77777777" w:rsidR="00851899" w:rsidRDefault="00851899" w:rsidP="006136C5">
      <w:pPr>
        <w:jc w:val="center"/>
        <w:rPr>
          <w:rFonts w:ascii="Georgia" w:hAnsi="Georgia"/>
          <w:b/>
          <w:sz w:val="28"/>
          <w:szCs w:val="28"/>
        </w:rPr>
      </w:pPr>
    </w:p>
    <w:p w14:paraId="312F858C" w14:textId="77777777" w:rsidR="00851899" w:rsidRDefault="00851899" w:rsidP="006136C5">
      <w:pPr>
        <w:jc w:val="center"/>
        <w:rPr>
          <w:rFonts w:ascii="Georgia" w:hAnsi="Georgia"/>
          <w:b/>
          <w:sz w:val="28"/>
          <w:szCs w:val="28"/>
        </w:rPr>
      </w:pPr>
    </w:p>
    <w:p w14:paraId="68284FB1" w14:textId="77777777" w:rsidR="00851899" w:rsidRDefault="00851899" w:rsidP="006136C5">
      <w:pPr>
        <w:jc w:val="center"/>
        <w:rPr>
          <w:rFonts w:ascii="Georgia" w:hAnsi="Georgia"/>
          <w:b/>
          <w:sz w:val="28"/>
          <w:szCs w:val="28"/>
        </w:rPr>
      </w:pPr>
    </w:p>
    <w:p w14:paraId="4EEED757" w14:textId="77777777" w:rsidR="00851899" w:rsidRDefault="00851899" w:rsidP="006136C5">
      <w:pPr>
        <w:jc w:val="center"/>
        <w:rPr>
          <w:rFonts w:ascii="Georgia" w:hAnsi="Georgia"/>
          <w:b/>
          <w:sz w:val="28"/>
          <w:szCs w:val="28"/>
        </w:rPr>
      </w:pPr>
    </w:p>
    <w:p w14:paraId="02F7A766" w14:textId="77777777" w:rsidR="00851899" w:rsidRDefault="00851899" w:rsidP="006136C5">
      <w:pPr>
        <w:jc w:val="center"/>
        <w:rPr>
          <w:rFonts w:ascii="Georgia" w:hAnsi="Georgia"/>
          <w:b/>
          <w:sz w:val="28"/>
          <w:szCs w:val="28"/>
        </w:rPr>
      </w:pPr>
    </w:p>
    <w:p w14:paraId="60F20CC0" w14:textId="77777777" w:rsidR="00851899" w:rsidRDefault="00851899" w:rsidP="006136C5">
      <w:pPr>
        <w:jc w:val="center"/>
        <w:rPr>
          <w:rFonts w:ascii="Georgia" w:hAnsi="Georgia"/>
          <w:b/>
          <w:sz w:val="28"/>
          <w:szCs w:val="28"/>
        </w:rPr>
      </w:pPr>
    </w:p>
    <w:p w14:paraId="6CE31498" w14:textId="77777777" w:rsidR="00851899" w:rsidRDefault="00851899" w:rsidP="006136C5">
      <w:pPr>
        <w:jc w:val="center"/>
        <w:rPr>
          <w:rFonts w:ascii="Georgia" w:hAnsi="Georgia"/>
          <w:b/>
          <w:sz w:val="28"/>
          <w:szCs w:val="28"/>
        </w:rPr>
      </w:pPr>
    </w:p>
    <w:p w14:paraId="525F71E6" w14:textId="77777777" w:rsidR="00851899" w:rsidRDefault="00851899" w:rsidP="006136C5">
      <w:pPr>
        <w:jc w:val="center"/>
        <w:rPr>
          <w:rFonts w:ascii="Georgia" w:hAnsi="Georgia"/>
          <w:b/>
          <w:sz w:val="28"/>
          <w:szCs w:val="28"/>
        </w:rPr>
      </w:pPr>
    </w:p>
    <w:p w14:paraId="77555054" w14:textId="77777777" w:rsidR="00851899" w:rsidRDefault="00851899" w:rsidP="006136C5">
      <w:pPr>
        <w:jc w:val="center"/>
        <w:rPr>
          <w:rFonts w:ascii="Georgia" w:hAnsi="Georgia"/>
          <w:b/>
          <w:sz w:val="28"/>
          <w:szCs w:val="28"/>
        </w:rPr>
      </w:pPr>
    </w:p>
    <w:p w14:paraId="1E33CDA0" w14:textId="77777777" w:rsidR="00851899" w:rsidRDefault="00851899" w:rsidP="006136C5">
      <w:pPr>
        <w:jc w:val="center"/>
        <w:rPr>
          <w:rFonts w:ascii="Georgia" w:hAnsi="Georgia"/>
          <w:b/>
          <w:sz w:val="28"/>
          <w:szCs w:val="28"/>
        </w:rPr>
      </w:pPr>
    </w:p>
    <w:p w14:paraId="521848E2" w14:textId="77777777" w:rsidR="00851899" w:rsidRDefault="00851899" w:rsidP="006136C5">
      <w:pPr>
        <w:jc w:val="center"/>
        <w:rPr>
          <w:rFonts w:ascii="Georgia" w:hAnsi="Georgia"/>
          <w:b/>
          <w:sz w:val="28"/>
          <w:szCs w:val="28"/>
        </w:rPr>
      </w:pPr>
    </w:p>
    <w:p w14:paraId="04F64D71" w14:textId="77777777" w:rsidR="00851899" w:rsidRDefault="00851899" w:rsidP="006136C5">
      <w:pPr>
        <w:jc w:val="center"/>
        <w:rPr>
          <w:rFonts w:ascii="Georgia" w:hAnsi="Georgia"/>
          <w:b/>
          <w:sz w:val="28"/>
          <w:szCs w:val="28"/>
        </w:rPr>
      </w:pPr>
    </w:p>
    <w:p w14:paraId="5342A39A" w14:textId="77777777" w:rsidR="00851899" w:rsidRDefault="00851899" w:rsidP="00851899">
      <w:pPr>
        <w:spacing w:after="0"/>
        <w:jc w:val="center"/>
        <w:rPr>
          <w:rFonts w:ascii="Georgia" w:hAnsi="Georgia"/>
          <w:sz w:val="40"/>
          <w:szCs w:val="40"/>
        </w:rPr>
      </w:pPr>
    </w:p>
    <w:p w14:paraId="7AD2A767" w14:textId="77777777" w:rsidR="00851899" w:rsidRDefault="00851899" w:rsidP="00851899">
      <w:pPr>
        <w:spacing w:after="0"/>
        <w:jc w:val="center"/>
        <w:rPr>
          <w:rFonts w:ascii="Georgia" w:hAnsi="Georgia"/>
          <w:sz w:val="40"/>
          <w:szCs w:val="40"/>
        </w:rPr>
      </w:pPr>
    </w:p>
    <w:p w14:paraId="3C0A6745" w14:textId="77777777" w:rsidR="00851899" w:rsidRDefault="00851899" w:rsidP="00851899">
      <w:pPr>
        <w:spacing w:after="0"/>
        <w:jc w:val="center"/>
        <w:rPr>
          <w:rFonts w:ascii="Georgia" w:hAnsi="Georgia"/>
          <w:sz w:val="40"/>
          <w:szCs w:val="40"/>
        </w:rPr>
      </w:pPr>
    </w:p>
    <w:p w14:paraId="0C6E01ED" w14:textId="77777777" w:rsidR="00851899" w:rsidRDefault="00851899" w:rsidP="00851899">
      <w:pPr>
        <w:spacing w:after="0"/>
        <w:jc w:val="center"/>
        <w:rPr>
          <w:rFonts w:ascii="Georgia" w:hAnsi="Georgia"/>
          <w:sz w:val="40"/>
          <w:szCs w:val="40"/>
        </w:rPr>
      </w:pPr>
    </w:p>
    <w:p w14:paraId="41A933AA" w14:textId="4BA521D3" w:rsidR="00851899" w:rsidRPr="00851899" w:rsidRDefault="009D093A" w:rsidP="00851899">
      <w:pPr>
        <w:spacing w:after="0"/>
        <w:jc w:val="center"/>
        <w:rPr>
          <w:rFonts w:ascii="Georgia" w:hAnsi="Georgia"/>
          <w:b/>
          <w:sz w:val="40"/>
          <w:szCs w:val="40"/>
        </w:rPr>
      </w:pPr>
      <w:r w:rsidRPr="00851899">
        <w:rPr>
          <w:rFonts w:ascii="Georgia" w:hAnsi="Georgia"/>
          <w:sz w:val="40"/>
          <w:szCs w:val="40"/>
        </w:rPr>
        <w:t>Module No.</w:t>
      </w:r>
      <w:r w:rsidR="00851899" w:rsidRPr="00851899">
        <w:rPr>
          <w:rFonts w:ascii="Georgia" w:hAnsi="Georgia"/>
          <w:sz w:val="40"/>
          <w:szCs w:val="40"/>
        </w:rPr>
        <w:t xml:space="preserve"> </w:t>
      </w:r>
      <w:r w:rsidR="00851899" w:rsidRPr="00851899">
        <w:rPr>
          <w:rFonts w:ascii="Georgia" w:hAnsi="Georgia"/>
          <w:b/>
          <w:sz w:val="40"/>
          <w:szCs w:val="40"/>
          <w:u w:val="single"/>
        </w:rPr>
        <w:t>1</w:t>
      </w:r>
    </w:p>
    <w:p w14:paraId="7EEAADA9" w14:textId="77777777" w:rsidR="00851899" w:rsidRDefault="00851899" w:rsidP="00851899">
      <w:pPr>
        <w:spacing w:after="0"/>
        <w:jc w:val="center"/>
        <w:rPr>
          <w:rFonts w:ascii="Georgia" w:hAnsi="Georgia"/>
          <w:sz w:val="40"/>
          <w:szCs w:val="40"/>
        </w:rPr>
      </w:pPr>
    </w:p>
    <w:p w14:paraId="4CF1E7C9" w14:textId="77777777" w:rsidR="00A06C75" w:rsidRDefault="00DA2B34" w:rsidP="00851899">
      <w:pPr>
        <w:spacing w:after="0"/>
        <w:jc w:val="center"/>
        <w:rPr>
          <w:rFonts w:ascii="Georgia" w:hAnsi="Georgia"/>
          <w:b/>
          <w:sz w:val="48"/>
          <w:szCs w:val="48"/>
        </w:rPr>
      </w:pPr>
      <w:r>
        <w:rPr>
          <w:rFonts w:ascii="Georgia" w:hAnsi="Georgia"/>
          <w:b/>
          <w:sz w:val="48"/>
          <w:szCs w:val="48"/>
        </w:rPr>
        <w:t>Introduction to Chemistr</w:t>
      </w:r>
      <w:r w:rsidR="00672894">
        <w:rPr>
          <w:rFonts w:ascii="Georgia" w:hAnsi="Georgia"/>
          <w:b/>
          <w:sz w:val="48"/>
          <w:szCs w:val="48"/>
        </w:rPr>
        <w:t xml:space="preserve">y: </w:t>
      </w:r>
    </w:p>
    <w:p w14:paraId="3D2DBC21" w14:textId="5D611E52" w:rsidR="00851899" w:rsidRDefault="00672894" w:rsidP="00851899">
      <w:pPr>
        <w:spacing w:after="0"/>
        <w:jc w:val="center"/>
        <w:rPr>
          <w:ins w:id="0" w:author="ACER" w:date="2020-10-02T10:26:00Z"/>
          <w:rFonts w:ascii="Georgia" w:hAnsi="Georgia"/>
          <w:b/>
          <w:sz w:val="48"/>
          <w:szCs w:val="48"/>
        </w:rPr>
      </w:pPr>
      <w:r>
        <w:rPr>
          <w:rFonts w:ascii="Georgia" w:hAnsi="Georgia"/>
          <w:b/>
          <w:sz w:val="48"/>
          <w:szCs w:val="48"/>
        </w:rPr>
        <w:t>Matter and Measurement</w:t>
      </w:r>
    </w:p>
    <w:p w14:paraId="71D5220D" w14:textId="2F44CCEC" w:rsidR="00910B23" w:rsidRPr="00247779" w:rsidRDefault="00910B23" w:rsidP="00851899">
      <w:pPr>
        <w:spacing w:after="0"/>
        <w:jc w:val="center"/>
        <w:rPr>
          <w:rFonts w:ascii="Georgia" w:hAnsi="Georgia"/>
          <w:b/>
          <w:sz w:val="48"/>
          <w:szCs w:val="48"/>
        </w:rPr>
      </w:pPr>
      <w:ins w:id="1" w:author="ACER" w:date="2020-10-02T10:27:00Z">
        <w:r>
          <w:rPr>
            <w:rFonts w:ascii="Georgia" w:hAnsi="Georgia"/>
            <w:b/>
            <w:sz w:val="48"/>
            <w:szCs w:val="48"/>
          </w:rPr>
          <w:t>(Answer Sheet)</w:t>
        </w:r>
      </w:ins>
    </w:p>
    <w:p w14:paraId="7AC7B503" w14:textId="77777777" w:rsidR="00851899" w:rsidRPr="00247779" w:rsidRDefault="00851899" w:rsidP="00851899">
      <w:pPr>
        <w:spacing w:after="0"/>
        <w:jc w:val="center"/>
        <w:rPr>
          <w:rFonts w:ascii="Georgia" w:hAnsi="Georgia"/>
          <w:sz w:val="48"/>
          <w:szCs w:val="48"/>
        </w:rPr>
      </w:pPr>
    </w:p>
    <w:p w14:paraId="4D6FF5F7" w14:textId="77777777" w:rsidR="00851899" w:rsidRDefault="00851899" w:rsidP="00851899">
      <w:pPr>
        <w:spacing w:after="0"/>
        <w:jc w:val="center"/>
        <w:rPr>
          <w:rFonts w:ascii="Georgia" w:hAnsi="Georgia"/>
          <w:sz w:val="40"/>
          <w:szCs w:val="40"/>
        </w:rPr>
      </w:pPr>
    </w:p>
    <w:p w14:paraId="2368F21E" w14:textId="77777777" w:rsidR="00851899" w:rsidRDefault="00851899" w:rsidP="00851899">
      <w:pPr>
        <w:spacing w:after="0"/>
        <w:jc w:val="center"/>
        <w:rPr>
          <w:rFonts w:ascii="Georgia" w:hAnsi="Georgia"/>
          <w:sz w:val="40"/>
          <w:szCs w:val="40"/>
        </w:rPr>
      </w:pPr>
    </w:p>
    <w:p w14:paraId="56C49ECB" w14:textId="67CEEAE8" w:rsidR="00851899" w:rsidRDefault="00851899" w:rsidP="00851899">
      <w:pPr>
        <w:spacing w:after="0"/>
        <w:jc w:val="center"/>
        <w:rPr>
          <w:rFonts w:ascii="Georgia" w:hAnsi="Georgia"/>
          <w:sz w:val="40"/>
          <w:szCs w:val="40"/>
        </w:rPr>
      </w:pPr>
    </w:p>
    <w:p w14:paraId="0816C7B0" w14:textId="6CF75E1C" w:rsidR="00851899" w:rsidRDefault="00851899" w:rsidP="00851899">
      <w:pPr>
        <w:spacing w:after="0"/>
        <w:jc w:val="center"/>
        <w:rPr>
          <w:rFonts w:ascii="Georgia" w:hAnsi="Georgia"/>
          <w:sz w:val="40"/>
          <w:szCs w:val="40"/>
        </w:rPr>
      </w:pPr>
    </w:p>
    <w:p w14:paraId="68E25AB2" w14:textId="018D27ED" w:rsidR="00851899" w:rsidRDefault="00851899" w:rsidP="00851899">
      <w:pPr>
        <w:spacing w:after="0"/>
        <w:jc w:val="center"/>
        <w:rPr>
          <w:rFonts w:ascii="Georgia" w:hAnsi="Georgia"/>
          <w:sz w:val="40"/>
          <w:szCs w:val="40"/>
        </w:rPr>
      </w:pPr>
    </w:p>
    <w:p w14:paraId="1F415E4E" w14:textId="29CB9A73" w:rsidR="00851899" w:rsidRDefault="00851899" w:rsidP="00851899">
      <w:pPr>
        <w:spacing w:after="0"/>
        <w:jc w:val="center"/>
        <w:rPr>
          <w:rFonts w:ascii="Georgia" w:hAnsi="Georgia"/>
          <w:sz w:val="40"/>
          <w:szCs w:val="40"/>
        </w:rPr>
      </w:pPr>
    </w:p>
    <w:p w14:paraId="48F53B1E" w14:textId="57EC5D34" w:rsidR="00851899" w:rsidRDefault="00851899" w:rsidP="00851899">
      <w:pPr>
        <w:spacing w:after="0"/>
        <w:rPr>
          <w:rFonts w:ascii="Georgia" w:hAnsi="Georgia"/>
          <w:sz w:val="40"/>
          <w:szCs w:val="40"/>
        </w:rPr>
      </w:pPr>
    </w:p>
    <w:p w14:paraId="74F76299" w14:textId="77777777" w:rsidR="00851899" w:rsidRDefault="00851899" w:rsidP="00851899">
      <w:pPr>
        <w:spacing w:after="0"/>
        <w:jc w:val="center"/>
        <w:rPr>
          <w:rFonts w:ascii="Georgia" w:hAnsi="Georgia"/>
          <w:sz w:val="40"/>
          <w:szCs w:val="40"/>
        </w:rPr>
      </w:pPr>
    </w:p>
    <w:p w14:paraId="10D78E66" w14:textId="77777777" w:rsidR="00851899" w:rsidRDefault="00851899" w:rsidP="00851899">
      <w:pPr>
        <w:spacing w:after="0"/>
        <w:jc w:val="center"/>
        <w:rPr>
          <w:rFonts w:ascii="Georgia" w:hAnsi="Georgia"/>
          <w:sz w:val="40"/>
          <w:szCs w:val="40"/>
        </w:rPr>
      </w:pPr>
    </w:p>
    <w:p w14:paraId="005584EF" w14:textId="77777777" w:rsidR="00851899" w:rsidRDefault="00851899" w:rsidP="00851899">
      <w:pPr>
        <w:spacing w:after="0"/>
        <w:jc w:val="center"/>
        <w:rPr>
          <w:rFonts w:ascii="Georgia" w:hAnsi="Georgia"/>
          <w:sz w:val="40"/>
          <w:szCs w:val="40"/>
        </w:rPr>
      </w:pPr>
      <w:r w:rsidRPr="00851899">
        <w:rPr>
          <w:rFonts w:ascii="Georgia" w:hAnsi="Georgia"/>
          <w:sz w:val="40"/>
          <w:szCs w:val="40"/>
          <w:u w:val="single"/>
        </w:rPr>
        <w:t>1</w:t>
      </w:r>
      <w:r w:rsidRPr="00851899">
        <w:rPr>
          <w:rFonts w:ascii="Georgia" w:hAnsi="Georgia"/>
          <w:sz w:val="40"/>
          <w:szCs w:val="40"/>
          <w:u w:val="single"/>
          <w:vertAlign w:val="superscript"/>
        </w:rPr>
        <w:t>st</w:t>
      </w:r>
      <w:r>
        <w:rPr>
          <w:rFonts w:ascii="Georgia" w:hAnsi="Georgia"/>
          <w:sz w:val="40"/>
          <w:szCs w:val="40"/>
        </w:rPr>
        <w:t xml:space="preserve"> </w:t>
      </w:r>
      <w:r w:rsidR="009D093A" w:rsidRPr="00851899">
        <w:rPr>
          <w:rFonts w:ascii="Georgia" w:hAnsi="Georgia"/>
          <w:sz w:val="40"/>
          <w:szCs w:val="40"/>
        </w:rPr>
        <w:t xml:space="preserve">Semester </w:t>
      </w:r>
      <w:r>
        <w:rPr>
          <w:rFonts w:ascii="Georgia" w:hAnsi="Georgia"/>
          <w:sz w:val="40"/>
          <w:szCs w:val="40"/>
        </w:rPr>
        <w:t>2020-2021</w:t>
      </w:r>
    </w:p>
    <w:p w14:paraId="76A5A8E0" w14:textId="11D4A90B" w:rsidR="006136C5" w:rsidRDefault="00617BE6" w:rsidP="00851899">
      <w:pPr>
        <w:spacing w:after="0"/>
        <w:jc w:val="center"/>
        <w:rPr>
          <w:rFonts w:ascii="Georgia" w:hAnsi="Georgia"/>
          <w:sz w:val="40"/>
          <w:szCs w:val="40"/>
        </w:rPr>
      </w:pPr>
      <w:r w:rsidRPr="00851899">
        <w:rPr>
          <w:rFonts w:ascii="Georgia" w:hAnsi="Georgia"/>
          <w:sz w:val="40"/>
          <w:szCs w:val="40"/>
        </w:rPr>
        <w:t xml:space="preserve"> </w:t>
      </w:r>
    </w:p>
    <w:p w14:paraId="2665D3C1" w14:textId="518E7F8B" w:rsidR="00851899" w:rsidRDefault="00851899" w:rsidP="00851899">
      <w:pPr>
        <w:spacing w:after="0"/>
        <w:jc w:val="center"/>
        <w:rPr>
          <w:rFonts w:ascii="Georgia" w:hAnsi="Georgia"/>
          <w:sz w:val="40"/>
          <w:szCs w:val="40"/>
        </w:rPr>
      </w:pPr>
    </w:p>
    <w:p w14:paraId="62BFC9FE" w14:textId="26FBD6F9" w:rsidR="00851899" w:rsidRDefault="00851899" w:rsidP="00851899">
      <w:pPr>
        <w:spacing w:after="0"/>
        <w:jc w:val="center"/>
        <w:rPr>
          <w:rFonts w:ascii="Georgia" w:hAnsi="Georgia"/>
          <w:sz w:val="40"/>
          <w:szCs w:val="40"/>
        </w:rPr>
      </w:pPr>
    </w:p>
    <w:p w14:paraId="2231DE1D" w14:textId="2324E91D" w:rsidR="00851899" w:rsidRDefault="00851899" w:rsidP="00851899">
      <w:pPr>
        <w:spacing w:after="0"/>
        <w:jc w:val="center"/>
        <w:rPr>
          <w:rFonts w:ascii="Georgia" w:hAnsi="Georgia"/>
          <w:sz w:val="40"/>
          <w:szCs w:val="40"/>
        </w:rPr>
      </w:pPr>
    </w:p>
    <w:p w14:paraId="48583D9E" w14:textId="1B159143" w:rsidR="00851899" w:rsidRDefault="00851899" w:rsidP="00851899">
      <w:pPr>
        <w:spacing w:after="0"/>
        <w:jc w:val="center"/>
        <w:rPr>
          <w:rFonts w:ascii="Georgia" w:hAnsi="Georgia"/>
          <w:sz w:val="40"/>
          <w:szCs w:val="40"/>
        </w:rPr>
      </w:pPr>
    </w:p>
    <w:p w14:paraId="59B2DA73" w14:textId="3C24AAEB" w:rsidR="00851899" w:rsidRDefault="00851899" w:rsidP="00851899">
      <w:pPr>
        <w:spacing w:after="0"/>
        <w:jc w:val="center"/>
        <w:rPr>
          <w:rFonts w:ascii="Georgia" w:hAnsi="Georgia"/>
          <w:sz w:val="40"/>
          <w:szCs w:val="40"/>
        </w:rPr>
      </w:pPr>
    </w:p>
    <w:p w14:paraId="0DA8A661" w14:textId="63C7D741" w:rsidR="00851899" w:rsidRDefault="00851899" w:rsidP="00851899">
      <w:pPr>
        <w:spacing w:after="0"/>
        <w:jc w:val="center"/>
        <w:rPr>
          <w:rFonts w:ascii="Georgia" w:hAnsi="Georgia"/>
          <w:sz w:val="40"/>
          <w:szCs w:val="40"/>
        </w:rPr>
      </w:pPr>
    </w:p>
    <w:p w14:paraId="167AB0A9" w14:textId="088EDF24" w:rsidR="00851899" w:rsidDel="00910B23" w:rsidRDefault="00851899" w:rsidP="00851899">
      <w:pPr>
        <w:spacing w:after="0"/>
        <w:jc w:val="center"/>
        <w:rPr>
          <w:del w:id="2" w:author="ACER" w:date="2020-10-02T10:27:00Z"/>
          <w:rFonts w:ascii="Georgia" w:hAnsi="Georgia"/>
          <w:sz w:val="40"/>
          <w:szCs w:val="40"/>
        </w:rPr>
      </w:pPr>
    </w:p>
    <w:p w14:paraId="68BAE7D3" w14:textId="0C0647A6" w:rsidR="00851899" w:rsidRDefault="00851899" w:rsidP="00851899">
      <w:pPr>
        <w:spacing w:after="0"/>
        <w:jc w:val="center"/>
        <w:rPr>
          <w:rFonts w:ascii="Georgia" w:hAnsi="Georgia"/>
          <w:sz w:val="40"/>
          <w:szCs w:val="40"/>
        </w:rPr>
      </w:pPr>
    </w:p>
    <w:p w14:paraId="67F76A65" w14:textId="77777777" w:rsidR="00F247A9" w:rsidRDefault="00F247A9" w:rsidP="00851899">
      <w:pPr>
        <w:spacing w:after="0"/>
        <w:jc w:val="center"/>
        <w:rPr>
          <w:rFonts w:ascii="Georgia" w:hAnsi="Georgia"/>
          <w:sz w:val="40"/>
          <w:szCs w:val="40"/>
        </w:rPr>
      </w:pPr>
    </w:p>
    <w:p w14:paraId="27166B48" w14:textId="195E4F7D" w:rsidR="00851899" w:rsidRPr="00E051CF" w:rsidRDefault="007201BB" w:rsidP="00851899">
      <w:pPr>
        <w:spacing w:after="0"/>
        <w:jc w:val="center"/>
        <w:rPr>
          <w:rFonts w:ascii="Georgia" w:hAnsi="Georgia"/>
          <w:b/>
          <w:sz w:val="32"/>
          <w:szCs w:val="32"/>
        </w:rPr>
      </w:pPr>
      <w:r>
        <w:rPr>
          <w:rFonts w:ascii="Georgia" w:hAnsi="Georgia"/>
          <w:b/>
          <w:sz w:val="32"/>
          <w:szCs w:val="32"/>
        </w:rPr>
        <w:t>SHARON-JULLY P. UNTALAN, RCHE, ENP, MBA</w:t>
      </w:r>
    </w:p>
    <w:p w14:paraId="23AC0F51" w14:textId="7861A093" w:rsidR="00851899" w:rsidRPr="00851899" w:rsidRDefault="007201BB" w:rsidP="00851899">
      <w:pPr>
        <w:spacing w:after="0"/>
        <w:jc w:val="center"/>
        <w:rPr>
          <w:rFonts w:ascii="Georgia" w:hAnsi="Georgia"/>
          <w:sz w:val="32"/>
          <w:szCs w:val="32"/>
        </w:rPr>
      </w:pPr>
      <w:r>
        <w:rPr>
          <w:rFonts w:ascii="Georgia" w:hAnsi="Georgia"/>
          <w:sz w:val="32"/>
          <w:szCs w:val="32"/>
        </w:rPr>
        <w:t>Instruct</w:t>
      </w:r>
      <w:r w:rsidR="00851899" w:rsidRPr="00851899">
        <w:rPr>
          <w:rFonts w:ascii="Georgia" w:hAnsi="Georgia"/>
          <w:sz w:val="32"/>
          <w:szCs w:val="32"/>
        </w:rPr>
        <w:t>or I</w:t>
      </w:r>
    </w:p>
    <w:p w14:paraId="5D211093" w14:textId="4DF43750" w:rsidR="00851899" w:rsidRPr="00851899" w:rsidRDefault="00851899" w:rsidP="006136C5">
      <w:pPr>
        <w:spacing w:after="0"/>
        <w:rPr>
          <w:rFonts w:ascii="Georgia" w:hAnsi="Georgia"/>
          <w:sz w:val="40"/>
          <w:szCs w:val="40"/>
        </w:rPr>
      </w:pPr>
    </w:p>
    <w:p w14:paraId="4F17F638" w14:textId="77777777" w:rsidR="00851899" w:rsidRDefault="00851899" w:rsidP="006136C5">
      <w:pPr>
        <w:spacing w:after="0"/>
        <w:rPr>
          <w:rFonts w:ascii="Georgia" w:hAnsi="Georgia"/>
          <w:sz w:val="24"/>
          <w:szCs w:val="24"/>
        </w:rPr>
      </w:pPr>
    </w:p>
    <w:p w14:paraId="137C1E76" w14:textId="77777777" w:rsidR="00596897" w:rsidRDefault="00596897" w:rsidP="00E051CF">
      <w:pPr>
        <w:spacing w:after="0"/>
        <w:jc w:val="center"/>
        <w:rPr>
          <w:rFonts w:ascii="Georgia" w:hAnsi="Georgia"/>
          <w:sz w:val="24"/>
          <w:szCs w:val="24"/>
        </w:rPr>
      </w:pPr>
    </w:p>
    <w:p w14:paraId="4C4C9C6D" w14:textId="2F02A4E1" w:rsidR="006136C5" w:rsidRDefault="00AC027B" w:rsidP="00E051CF">
      <w:pPr>
        <w:spacing w:after="0"/>
        <w:jc w:val="center"/>
        <w:rPr>
          <w:rFonts w:ascii="Georgia" w:hAnsi="Georgia"/>
          <w:sz w:val="24"/>
          <w:szCs w:val="24"/>
        </w:rPr>
      </w:pPr>
      <w:r w:rsidRPr="0051525C">
        <w:rPr>
          <w:rFonts w:ascii="Georgia" w:hAnsi="Georgia"/>
          <w:sz w:val="24"/>
          <w:szCs w:val="24"/>
        </w:rPr>
        <w:t>TABLE OF CONTENTS</w:t>
      </w:r>
    </w:p>
    <w:p w14:paraId="14ED0221" w14:textId="6377623C" w:rsidR="00E051CF" w:rsidRDefault="00E051CF" w:rsidP="006136C5">
      <w:pPr>
        <w:spacing w:after="0"/>
        <w:rPr>
          <w:rFonts w:ascii="Georgia" w:hAnsi="Georgia"/>
          <w:sz w:val="24"/>
          <w:szCs w:val="24"/>
        </w:rPr>
      </w:pPr>
    </w:p>
    <w:tbl>
      <w:tblPr>
        <w:tblStyle w:val="TableGrid"/>
        <w:tblW w:w="9604"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188"/>
        <w:gridCol w:w="1416"/>
      </w:tblGrid>
      <w:tr w:rsidR="00E051CF" w14:paraId="065A1405" w14:textId="77777777" w:rsidTr="00E051CF">
        <w:tc>
          <w:tcPr>
            <w:tcW w:w="8188" w:type="dxa"/>
          </w:tcPr>
          <w:p w14:paraId="63598726" w14:textId="741CB4D7" w:rsidR="00E051CF" w:rsidRDefault="00E051CF" w:rsidP="006136C5">
            <w:pPr>
              <w:rPr>
                <w:rFonts w:ascii="Georgia" w:hAnsi="Georgia"/>
                <w:sz w:val="24"/>
                <w:szCs w:val="24"/>
              </w:rPr>
            </w:pPr>
            <w:r>
              <w:rPr>
                <w:rFonts w:ascii="Georgia" w:hAnsi="Georgia"/>
                <w:sz w:val="24"/>
                <w:szCs w:val="24"/>
              </w:rPr>
              <w:t>Title Page</w:t>
            </w:r>
          </w:p>
        </w:tc>
        <w:tc>
          <w:tcPr>
            <w:tcW w:w="1416" w:type="dxa"/>
          </w:tcPr>
          <w:p w14:paraId="7CA2A327" w14:textId="3293DDC5" w:rsidR="00E051CF" w:rsidRDefault="00E051CF" w:rsidP="00A81197">
            <w:pPr>
              <w:jc w:val="center"/>
              <w:rPr>
                <w:rFonts w:ascii="Georgia" w:hAnsi="Georgia"/>
                <w:sz w:val="24"/>
                <w:szCs w:val="24"/>
              </w:rPr>
            </w:pPr>
          </w:p>
        </w:tc>
      </w:tr>
      <w:tr w:rsidR="00E051CF" w14:paraId="2C0096EB" w14:textId="77777777" w:rsidTr="00E051CF">
        <w:tc>
          <w:tcPr>
            <w:tcW w:w="8188" w:type="dxa"/>
          </w:tcPr>
          <w:p w14:paraId="48BEB93D" w14:textId="5E13705D" w:rsidR="00E051CF" w:rsidRDefault="00E051CF" w:rsidP="00E051CF">
            <w:pPr>
              <w:rPr>
                <w:rFonts w:ascii="Georgia" w:hAnsi="Georgia"/>
                <w:sz w:val="24"/>
                <w:szCs w:val="24"/>
              </w:rPr>
            </w:pPr>
            <w:r>
              <w:rPr>
                <w:rFonts w:ascii="Georgia" w:hAnsi="Georgia"/>
                <w:sz w:val="24"/>
                <w:szCs w:val="24"/>
              </w:rPr>
              <w:t xml:space="preserve">Table of Contents </w:t>
            </w:r>
          </w:p>
        </w:tc>
        <w:tc>
          <w:tcPr>
            <w:tcW w:w="1416" w:type="dxa"/>
          </w:tcPr>
          <w:p w14:paraId="57D5468E" w14:textId="6DAF9705" w:rsidR="00E051CF" w:rsidRDefault="00E051CF" w:rsidP="00A81197">
            <w:pPr>
              <w:jc w:val="center"/>
              <w:rPr>
                <w:rFonts w:ascii="Georgia" w:hAnsi="Georgia"/>
                <w:sz w:val="24"/>
                <w:szCs w:val="24"/>
              </w:rPr>
            </w:pPr>
          </w:p>
        </w:tc>
      </w:tr>
      <w:tr w:rsidR="00E051CF" w14:paraId="3EE38502" w14:textId="77777777" w:rsidTr="00E051CF">
        <w:tc>
          <w:tcPr>
            <w:tcW w:w="8188" w:type="dxa"/>
          </w:tcPr>
          <w:p w14:paraId="2DAA8D57" w14:textId="00C0F83A" w:rsidR="00E051CF" w:rsidRDefault="0032066A" w:rsidP="006136C5">
            <w:pPr>
              <w:rPr>
                <w:rFonts w:ascii="Georgia" w:hAnsi="Georgia"/>
                <w:sz w:val="24"/>
                <w:szCs w:val="24"/>
              </w:rPr>
            </w:pPr>
            <w:r>
              <w:rPr>
                <w:rFonts w:ascii="Georgia" w:hAnsi="Georgia"/>
                <w:sz w:val="24"/>
                <w:szCs w:val="24"/>
              </w:rPr>
              <w:t>Instruction</w:t>
            </w:r>
            <w:r w:rsidR="00E051CF">
              <w:rPr>
                <w:rFonts w:ascii="Georgia" w:hAnsi="Georgia"/>
                <w:sz w:val="24"/>
                <w:szCs w:val="24"/>
              </w:rPr>
              <w:t xml:space="preserve"> to the User</w:t>
            </w:r>
          </w:p>
        </w:tc>
        <w:tc>
          <w:tcPr>
            <w:tcW w:w="1416" w:type="dxa"/>
          </w:tcPr>
          <w:p w14:paraId="02FCFF87" w14:textId="04418D76" w:rsidR="00E051CF" w:rsidRDefault="00E051CF" w:rsidP="00A81197">
            <w:pPr>
              <w:jc w:val="center"/>
              <w:rPr>
                <w:rFonts w:ascii="Georgia" w:hAnsi="Georgia"/>
                <w:sz w:val="24"/>
                <w:szCs w:val="24"/>
              </w:rPr>
            </w:pPr>
          </w:p>
        </w:tc>
      </w:tr>
      <w:tr w:rsidR="00E051CF" w14:paraId="639821A2" w14:textId="77777777" w:rsidTr="00E051CF">
        <w:tc>
          <w:tcPr>
            <w:tcW w:w="8188" w:type="dxa"/>
          </w:tcPr>
          <w:p w14:paraId="39726297" w14:textId="643C4DB2" w:rsidR="00E051CF" w:rsidRDefault="00E051CF" w:rsidP="006136C5">
            <w:pPr>
              <w:rPr>
                <w:rFonts w:ascii="Georgia" w:hAnsi="Georgia"/>
                <w:sz w:val="24"/>
                <w:szCs w:val="24"/>
              </w:rPr>
            </w:pPr>
            <w:r>
              <w:rPr>
                <w:rFonts w:ascii="Georgia" w:hAnsi="Georgia"/>
                <w:sz w:val="24"/>
                <w:szCs w:val="24"/>
              </w:rPr>
              <w:t>Introduction</w:t>
            </w:r>
          </w:p>
        </w:tc>
        <w:tc>
          <w:tcPr>
            <w:tcW w:w="1416" w:type="dxa"/>
          </w:tcPr>
          <w:p w14:paraId="743D028F" w14:textId="61DC980B" w:rsidR="00E051CF" w:rsidRDefault="00E051CF" w:rsidP="00A81197">
            <w:pPr>
              <w:jc w:val="center"/>
              <w:rPr>
                <w:rFonts w:ascii="Georgia" w:hAnsi="Georgia"/>
                <w:sz w:val="24"/>
                <w:szCs w:val="24"/>
              </w:rPr>
            </w:pPr>
          </w:p>
        </w:tc>
      </w:tr>
      <w:tr w:rsidR="00F247A9" w14:paraId="6BEA7DAE" w14:textId="77777777" w:rsidTr="00E051CF">
        <w:tc>
          <w:tcPr>
            <w:tcW w:w="8188" w:type="dxa"/>
          </w:tcPr>
          <w:p w14:paraId="71AB63AF" w14:textId="0DC804E4" w:rsidR="00F247A9" w:rsidRDefault="0032066A" w:rsidP="006136C5">
            <w:pPr>
              <w:rPr>
                <w:rFonts w:ascii="Georgia" w:hAnsi="Georgia"/>
                <w:sz w:val="24"/>
                <w:szCs w:val="24"/>
              </w:rPr>
            </w:pPr>
            <w:r>
              <w:rPr>
                <w:rFonts w:ascii="Georgia" w:hAnsi="Georgia"/>
                <w:sz w:val="24"/>
                <w:szCs w:val="24"/>
              </w:rPr>
              <w:t>Chapter 1. Title</w:t>
            </w:r>
          </w:p>
        </w:tc>
        <w:tc>
          <w:tcPr>
            <w:tcW w:w="1416" w:type="dxa"/>
          </w:tcPr>
          <w:p w14:paraId="571C18A6" w14:textId="66C1D654" w:rsidR="00F247A9" w:rsidRDefault="00F247A9" w:rsidP="00A81197">
            <w:pPr>
              <w:jc w:val="center"/>
              <w:rPr>
                <w:rFonts w:ascii="Georgia" w:hAnsi="Georgia"/>
                <w:sz w:val="24"/>
                <w:szCs w:val="24"/>
              </w:rPr>
            </w:pPr>
          </w:p>
        </w:tc>
      </w:tr>
      <w:tr w:rsidR="0032066A" w14:paraId="5185B9D2" w14:textId="77777777" w:rsidTr="00E051CF">
        <w:tc>
          <w:tcPr>
            <w:tcW w:w="8188" w:type="dxa"/>
          </w:tcPr>
          <w:p w14:paraId="6C412C01" w14:textId="446144AE" w:rsidR="0032066A" w:rsidRDefault="0032066A" w:rsidP="006136C5">
            <w:pPr>
              <w:rPr>
                <w:rFonts w:ascii="Georgia" w:hAnsi="Georgia"/>
                <w:sz w:val="24"/>
                <w:szCs w:val="24"/>
              </w:rPr>
            </w:pPr>
            <w:r>
              <w:rPr>
                <w:rFonts w:ascii="Georgia" w:hAnsi="Georgia"/>
                <w:sz w:val="24"/>
                <w:szCs w:val="24"/>
              </w:rPr>
              <w:t>Overview</w:t>
            </w:r>
          </w:p>
        </w:tc>
        <w:tc>
          <w:tcPr>
            <w:tcW w:w="1416" w:type="dxa"/>
          </w:tcPr>
          <w:p w14:paraId="1B421754" w14:textId="354849C8" w:rsidR="0032066A" w:rsidRDefault="0032066A" w:rsidP="00A81197">
            <w:pPr>
              <w:jc w:val="center"/>
              <w:rPr>
                <w:rFonts w:ascii="Georgia" w:hAnsi="Georgia"/>
                <w:sz w:val="24"/>
                <w:szCs w:val="24"/>
              </w:rPr>
            </w:pPr>
          </w:p>
        </w:tc>
      </w:tr>
      <w:tr w:rsidR="0032066A" w14:paraId="58AA39C4" w14:textId="77777777" w:rsidTr="00E051CF">
        <w:tc>
          <w:tcPr>
            <w:tcW w:w="8188" w:type="dxa"/>
          </w:tcPr>
          <w:p w14:paraId="6B5DBC0A" w14:textId="4698A96B" w:rsidR="0032066A" w:rsidRDefault="0032066A" w:rsidP="006136C5">
            <w:pPr>
              <w:rPr>
                <w:rFonts w:ascii="Georgia" w:hAnsi="Georgia"/>
                <w:sz w:val="24"/>
                <w:szCs w:val="24"/>
              </w:rPr>
            </w:pPr>
            <w:r>
              <w:rPr>
                <w:rFonts w:ascii="Georgia" w:hAnsi="Georgia"/>
                <w:sz w:val="24"/>
                <w:szCs w:val="24"/>
              </w:rPr>
              <w:t>Learning Outcomes</w:t>
            </w:r>
          </w:p>
        </w:tc>
        <w:tc>
          <w:tcPr>
            <w:tcW w:w="1416" w:type="dxa"/>
          </w:tcPr>
          <w:p w14:paraId="0603BE5A" w14:textId="31433B66" w:rsidR="0032066A" w:rsidRDefault="0032066A" w:rsidP="00A81197">
            <w:pPr>
              <w:jc w:val="center"/>
              <w:rPr>
                <w:rFonts w:ascii="Georgia" w:hAnsi="Georgia"/>
                <w:sz w:val="24"/>
                <w:szCs w:val="24"/>
              </w:rPr>
            </w:pPr>
          </w:p>
        </w:tc>
      </w:tr>
      <w:tr w:rsidR="0032066A" w14:paraId="21FA972D" w14:textId="77777777" w:rsidTr="00E051CF">
        <w:tc>
          <w:tcPr>
            <w:tcW w:w="8188" w:type="dxa"/>
          </w:tcPr>
          <w:p w14:paraId="243EAF6F" w14:textId="6A9990BF" w:rsidR="0032066A" w:rsidRDefault="00B86375" w:rsidP="006136C5">
            <w:pPr>
              <w:rPr>
                <w:rFonts w:ascii="Georgia" w:hAnsi="Georgia"/>
                <w:sz w:val="24"/>
                <w:szCs w:val="24"/>
              </w:rPr>
            </w:pPr>
            <w:r>
              <w:rPr>
                <w:rFonts w:ascii="Georgia" w:hAnsi="Georgia"/>
                <w:sz w:val="24"/>
                <w:szCs w:val="24"/>
              </w:rPr>
              <w:t>Pre-Test</w:t>
            </w:r>
          </w:p>
        </w:tc>
        <w:tc>
          <w:tcPr>
            <w:tcW w:w="1416" w:type="dxa"/>
          </w:tcPr>
          <w:p w14:paraId="13DD0AF8" w14:textId="7B4A854D" w:rsidR="0032066A" w:rsidRDefault="0032066A" w:rsidP="00A81197">
            <w:pPr>
              <w:jc w:val="center"/>
              <w:rPr>
                <w:rFonts w:ascii="Georgia" w:hAnsi="Georgia"/>
                <w:sz w:val="24"/>
                <w:szCs w:val="24"/>
              </w:rPr>
            </w:pPr>
          </w:p>
        </w:tc>
      </w:tr>
      <w:tr w:rsidR="00B86375" w14:paraId="2075DD6B" w14:textId="77777777" w:rsidTr="00E051CF">
        <w:tc>
          <w:tcPr>
            <w:tcW w:w="8188" w:type="dxa"/>
          </w:tcPr>
          <w:p w14:paraId="79E5DC36" w14:textId="007A94BF" w:rsidR="00B86375" w:rsidRDefault="00B86375" w:rsidP="006136C5">
            <w:pPr>
              <w:rPr>
                <w:rFonts w:ascii="Georgia" w:hAnsi="Georgia"/>
                <w:sz w:val="24"/>
                <w:szCs w:val="24"/>
              </w:rPr>
            </w:pPr>
            <w:r>
              <w:rPr>
                <w:rFonts w:ascii="Georgia" w:hAnsi="Georgia"/>
                <w:sz w:val="24"/>
                <w:szCs w:val="24"/>
              </w:rPr>
              <w:t>Lesson 1</w:t>
            </w:r>
          </w:p>
        </w:tc>
        <w:tc>
          <w:tcPr>
            <w:tcW w:w="1416" w:type="dxa"/>
          </w:tcPr>
          <w:p w14:paraId="023E05EC" w14:textId="74E8E596" w:rsidR="00B86375" w:rsidRDefault="00B86375" w:rsidP="00A81197">
            <w:pPr>
              <w:jc w:val="center"/>
              <w:rPr>
                <w:rFonts w:ascii="Georgia" w:hAnsi="Georgia"/>
                <w:sz w:val="24"/>
                <w:szCs w:val="24"/>
              </w:rPr>
            </w:pPr>
          </w:p>
        </w:tc>
      </w:tr>
      <w:tr w:rsidR="00B86375" w14:paraId="6A71ECC8" w14:textId="77777777" w:rsidTr="00E051CF">
        <w:tc>
          <w:tcPr>
            <w:tcW w:w="8188" w:type="dxa"/>
          </w:tcPr>
          <w:p w14:paraId="28E91458" w14:textId="29FD06D5" w:rsidR="00B86375" w:rsidRDefault="00B86375" w:rsidP="006136C5">
            <w:pPr>
              <w:rPr>
                <w:rFonts w:ascii="Georgia" w:hAnsi="Georgia"/>
                <w:sz w:val="24"/>
                <w:szCs w:val="24"/>
              </w:rPr>
            </w:pPr>
            <w:r>
              <w:rPr>
                <w:rFonts w:ascii="Georgia" w:hAnsi="Georgia"/>
                <w:sz w:val="24"/>
                <w:szCs w:val="24"/>
              </w:rPr>
              <w:t>Lesson 2</w:t>
            </w:r>
          </w:p>
        </w:tc>
        <w:tc>
          <w:tcPr>
            <w:tcW w:w="1416" w:type="dxa"/>
          </w:tcPr>
          <w:p w14:paraId="10BE2A85" w14:textId="25BCAD32" w:rsidR="00B86375" w:rsidRDefault="00B86375" w:rsidP="00A81197">
            <w:pPr>
              <w:jc w:val="center"/>
              <w:rPr>
                <w:rFonts w:ascii="Georgia" w:hAnsi="Georgia"/>
                <w:sz w:val="24"/>
                <w:szCs w:val="24"/>
              </w:rPr>
            </w:pPr>
          </w:p>
        </w:tc>
      </w:tr>
      <w:tr w:rsidR="00B86375" w14:paraId="5DE1F5B3" w14:textId="77777777" w:rsidTr="00E051CF">
        <w:tc>
          <w:tcPr>
            <w:tcW w:w="8188" w:type="dxa"/>
          </w:tcPr>
          <w:p w14:paraId="049E3ED7" w14:textId="152D71F2" w:rsidR="00B86375" w:rsidRDefault="00B86375" w:rsidP="006136C5">
            <w:pPr>
              <w:rPr>
                <w:rFonts w:ascii="Georgia" w:hAnsi="Georgia"/>
                <w:sz w:val="24"/>
                <w:szCs w:val="24"/>
              </w:rPr>
            </w:pPr>
            <w:r>
              <w:rPr>
                <w:rFonts w:ascii="Georgia" w:hAnsi="Georgia"/>
                <w:sz w:val="24"/>
                <w:szCs w:val="24"/>
              </w:rPr>
              <w:t>Lesson 3</w:t>
            </w:r>
          </w:p>
        </w:tc>
        <w:tc>
          <w:tcPr>
            <w:tcW w:w="1416" w:type="dxa"/>
          </w:tcPr>
          <w:p w14:paraId="45DD8271" w14:textId="524D1AD3" w:rsidR="00B86375" w:rsidRDefault="00B86375" w:rsidP="00A81197">
            <w:pPr>
              <w:jc w:val="center"/>
              <w:rPr>
                <w:rFonts w:ascii="Georgia" w:hAnsi="Georgia"/>
                <w:sz w:val="24"/>
                <w:szCs w:val="24"/>
              </w:rPr>
            </w:pPr>
          </w:p>
        </w:tc>
      </w:tr>
      <w:tr w:rsidR="00B86375" w14:paraId="2CD5ABEB" w14:textId="77777777" w:rsidTr="00E051CF">
        <w:tc>
          <w:tcPr>
            <w:tcW w:w="8188" w:type="dxa"/>
          </w:tcPr>
          <w:p w14:paraId="5A448FCF" w14:textId="463A3069" w:rsidR="00B86375" w:rsidRDefault="00B86375" w:rsidP="006136C5">
            <w:pPr>
              <w:rPr>
                <w:rFonts w:ascii="Georgia" w:hAnsi="Georgia"/>
                <w:sz w:val="24"/>
                <w:szCs w:val="24"/>
              </w:rPr>
            </w:pPr>
            <w:r>
              <w:rPr>
                <w:rFonts w:ascii="Georgia" w:hAnsi="Georgia"/>
                <w:sz w:val="24"/>
                <w:szCs w:val="24"/>
              </w:rPr>
              <w:t>Lesson 4</w:t>
            </w:r>
          </w:p>
        </w:tc>
        <w:tc>
          <w:tcPr>
            <w:tcW w:w="1416" w:type="dxa"/>
          </w:tcPr>
          <w:p w14:paraId="134DDAF5" w14:textId="730AEB50" w:rsidR="00B86375" w:rsidRDefault="00B86375" w:rsidP="00A81197">
            <w:pPr>
              <w:jc w:val="center"/>
              <w:rPr>
                <w:rFonts w:ascii="Georgia" w:hAnsi="Georgia"/>
                <w:sz w:val="24"/>
                <w:szCs w:val="24"/>
              </w:rPr>
            </w:pPr>
          </w:p>
        </w:tc>
      </w:tr>
      <w:tr w:rsidR="00B86375" w14:paraId="7900BE0F" w14:textId="77777777" w:rsidTr="00E051CF">
        <w:tc>
          <w:tcPr>
            <w:tcW w:w="8188" w:type="dxa"/>
          </w:tcPr>
          <w:p w14:paraId="0361E1D9" w14:textId="0154F68C" w:rsidR="00B86375" w:rsidRDefault="00B86375" w:rsidP="006136C5">
            <w:pPr>
              <w:rPr>
                <w:rFonts w:ascii="Georgia" w:hAnsi="Georgia"/>
                <w:sz w:val="24"/>
                <w:szCs w:val="24"/>
              </w:rPr>
            </w:pPr>
            <w:r>
              <w:rPr>
                <w:rFonts w:ascii="Georgia" w:hAnsi="Georgia"/>
                <w:sz w:val="24"/>
                <w:szCs w:val="24"/>
              </w:rPr>
              <w:t>References</w:t>
            </w:r>
          </w:p>
        </w:tc>
        <w:tc>
          <w:tcPr>
            <w:tcW w:w="1416" w:type="dxa"/>
          </w:tcPr>
          <w:p w14:paraId="5D21E951" w14:textId="04F25407" w:rsidR="00B86375" w:rsidRDefault="00B86375" w:rsidP="00A81197">
            <w:pPr>
              <w:jc w:val="center"/>
              <w:rPr>
                <w:rFonts w:ascii="Georgia" w:hAnsi="Georgia"/>
                <w:sz w:val="24"/>
                <w:szCs w:val="24"/>
              </w:rPr>
            </w:pPr>
          </w:p>
        </w:tc>
      </w:tr>
      <w:tr w:rsidR="00B86375" w14:paraId="68800873" w14:textId="77777777" w:rsidTr="00E051CF">
        <w:tc>
          <w:tcPr>
            <w:tcW w:w="8188" w:type="dxa"/>
          </w:tcPr>
          <w:p w14:paraId="00029891" w14:textId="05B4676A" w:rsidR="00B86375" w:rsidRDefault="00723FFE" w:rsidP="006136C5">
            <w:pPr>
              <w:rPr>
                <w:rFonts w:ascii="Georgia" w:hAnsi="Georgia"/>
                <w:sz w:val="24"/>
                <w:szCs w:val="24"/>
              </w:rPr>
            </w:pPr>
            <w:r>
              <w:rPr>
                <w:rFonts w:ascii="Georgia" w:hAnsi="Georgia"/>
                <w:sz w:val="24"/>
                <w:szCs w:val="24"/>
              </w:rPr>
              <w:t>Chapter Exercises</w:t>
            </w:r>
          </w:p>
        </w:tc>
        <w:tc>
          <w:tcPr>
            <w:tcW w:w="1416" w:type="dxa"/>
          </w:tcPr>
          <w:p w14:paraId="7EA3AF11" w14:textId="5F8E3CAD" w:rsidR="00B86375" w:rsidRDefault="00B86375" w:rsidP="00A81197">
            <w:pPr>
              <w:jc w:val="center"/>
              <w:rPr>
                <w:rFonts w:ascii="Georgia" w:hAnsi="Georgia"/>
                <w:sz w:val="24"/>
                <w:szCs w:val="24"/>
              </w:rPr>
            </w:pPr>
          </w:p>
        </w:tc>
      </w:tr>
      <w:tr w:rsidR="00B86375" w14:paraId="7DD9CACB" w14:textId="77777777" w:rsidTr="00E051CF">
        <w:tc>
          <w:tcPr>
            <w:tcW w:w="8188" w:type="dxa"/>
          </w:tcPr>
          <w:p w14:paraId="57B2F81C" w14:textId="778CC54F" w:rsidR="00B86375" w:rsidRDefault="00723FFE" w:rsidP="006136C5">
            <w:pPr>
              <w:rPr>
                <w:rFonts w:ascii="Georgia" w:hAnsi="Georgia"/>
                <w:sz w:val="24"/>
                <w:szCs w:val="24"/>
              </w:rPr>
            </w:pPr>
            <w:r>
              <w:rPr>
                <w:rFonts w:ascii="Georgia" w:hAnsi="Georgia"/>
                <w:sz w:val="24"/>
                <w:szCs w:val="24"/>
              </w:rPr>
              <w:t>Answer Key</w:t>
            </w:r>
          </w:p>
        </w:tc>
        <w:tc>
          <w:tcPr>
            <w:tcW w:w="1416" w:type="dxa"/>
          </w:tcPr>
          <w:p w14:paraId="07E52C1B" w14:textId="6EBA9229" w:rsidR="00B86375" w:rsidRDefault="00B86375" w:rsidP="00A81197">
            <w:pPr>
              <w:jc w:val="center"/>
              <w:rPr>
                <w:rFonts w:ascii="Georgia" w:hAnsi="Georgia"/>
                <w:sz w:val="24"/>
                <w:szCs w:val="24"/>
              </w:rPr>
            </w:pPr>
          </w:p>
        </w:tc>
      </w:tr>
      <w:tr w:rsidR="00723FFE" w14:paraId="5DC55F87" w14:textId="77777777" w:rsidTr="00E051CF">
        <w:tc>
          <w:tcPr>
            <w:tcW w:w="8188" w:type="dxa"/>
          </w:tcPr>
          <w:p w14:paraId="49893F9A" w14:textId="7C8CD6BD" w:rsidR="00723FFE" w:rsidRDefault="00723FFE" w:rsidP="00723FFE">
            <w:pPr>
              <w:rPr>
                <w:rFonts w:ascii="Georgia" w:hAnsi="Georgia"/>
                <w:sz w:val="24"/>
                <w:szCs w:val="24"/>
              </w:rPr>
            </w:pPr>
            <w:r>
              <w:rPr>
                <w:rFonts w:ascii="Georgia" w:hAnsi="Georgia"/>
                <w:sz w:val="24"/>
                <w:szCs w:val="24"/>
              </w:rPr>
              <w:t>Student Information</w:t>
            </w:r>
          </w:p>
        </w:tc>
        <w:tc>
          <w:tcPr>
            <w:tcW w:w="1416" w:type="dxa"/>
          </w:tcPr>
          <w:p w14:paraId="3159D176" w14:textId="06861C85" w:rsidR="00723FFE" w:rsidRDefault="00723FFE" w:rsidP="00A81197">
            <w:pPr>
              <w:jc w:val="center"/>
              <w:rPr>
                <w:rFonts w:ascii="Georgia" w:hAnsi="Georgia"/>
                <w:sz w:val="24"/>
                <w:szCs w:val="24"/>
              </w:rPr>
            </w:pPr>
          </w:p>
        </w:tc>
      </w:tr>
      <w:tr w:rsidR="00723FFE" w14:paraId="5DA9E727" w14:textId="77777777" w:rsidTr="00E051CF">
        <w:tc>
          <w:tcPr>
            <w:tcW w:w="8188" w:type="dxa"/>
          </w:tcPr>
          <w:p w14:paraId="1EF03432" w14:textId="4217021A" w:rsidR="00723FFE" w:rsidRDefault="00723FFE" w:rsidP="00723FFE">
            <w:pPr>
              <w:rPr>
                <w:rFonts w:ascii="Georgia" w:hAnsi="Georgia"/>
                <w:sz w:val="24"/>
                <w:szCs w:val="24"/>
              </w:rPr>
            </w:pPr>
            <w:r>
              <w:rPr>
                <w:rFonts w:ascii="Georgia" w:hAnsi="Georgia"/>
                <w:sz w:val="24"/>
                <w:szCs w:val="24"/>
              </w:rPr>
              <w:t>Vision, Mission and Core Values</w:t>
            </w:r>
          </w:p>
        </w:tc>
        <w:tc>
          <w:tcPr>
            <w:tcW w:w="1416" w:type="dxa"/>
          </w:tcPr>
          <w:p w14:paraId="000F151F" w14:textId="6200C3E6" w:rsidR="00723FFE" w:rsidRDefault="00723FFE" w:rsidP="00A81197">
            <w:pPr>
              <w:jc w:val="center"/>
              <w:rPr>
                <w:rFonts w:ascii="Georgia" w:hAnsi="Georgia"/>
                <w:sz w:val="24"/>
                <w:szCs w:val="24"/>
              </w:rPr>
            </w:pPr>
          </w:p>
        </w:tc>
      </w:tr>
    </w:tbl>
    <w:p w14:paraId="7600851D" w14:textId="2FDA9CC1" w:rsidR="00E051CF" w:rsidRDefault="00E051CF" w:rsidP="006136C5">
      <w:pPr>
        <w:spacing w:after="0"/>
        <w:rPr>
          <w:rFonts w:ascii="Georgia" w:hAnsi="Georgia"/>
          <w:sz w:val="24"/>
          <w:szCs w:val="24"/>
        </w:rPr>
      </w:pPr>
    </w:p>
    <w:p w14:paraId="70BC7612" w14:textId="77777777" w:rsidR="00AC027B" w:rsidRDefault="00AC027B" w:rsidP="006136C5">
      <w:pPr>
        <w:spacing w:after="0"/>
        <w:rPr>
          <w:rFonts w:ascii="Georgia" w:hAnsi="Georgia"/>
          <w:sz w:val="24"/>
          <w:szCs w:val="24"/>
        </w:rPr>
      </w:pPr>
    </w:p>
    <w:p w14:paraId="61C8CDA8" w14:textId="77777777" w:rsidR="00AC027B" w:rsidRPr="0051525C" w:rsidRDefault="00AC027B" w:rsidP="006136C5">
      <w:pPr>
        <w:spacing w:after="0"/>
        <w:rPr>
          <w:rFonts w:ascii="Georgia" w:hAnsi="Georgia"/>
          <w:sz w:val="24"/>
          <w:szCs w:val="24"/>
        </w:rPr>
      </w:pPr>
    </w:p>
    <w:p w14:paraId="6EC67939" w14:textId="77777777" w:rsidR="00851899" w:rsidRDefault="00851899" w:rsidP="006136C5">
      <w:pPr>
        <w:spacing w:after="0"/>
        <w:rPr>
          <w:rFonts w:ascii="Georgia" w:hAnsi="Georgia"/>
          <w:sz w:val="24"/>
          <w:szCs w:val="24"/>
        </w:rPr>
      </w:pPr>
    </w:p>
    <w:p w14:paraId="6D3898EC" w14:textId="77777777" w:rsidR="00851899" w:rsidRDefault="00851899" w:rsidP="006136C5">
      <w:pPr>
        <w:spacing w:after="0"/>
        <w:rPr>
          <w:rFonts w:ascii="Georgia" w:hAnsi="Georgia"/>
          <w:sz w:val="24"/>
          <w:szCs w:val="24"/>
        </w:rPr>
      </w:pPr>
    </w:p>
    <w:p w14:paraId="1A0FD72F" w14:textId="77777777" w:rsidR="00851899" w:rsidRDefault="00851899" w:rsidP="006136C5">
      <w:pPr>
        <w:spacing w:after="0"/>
        <w:rPr>
          <w:rFonts w:ascii="Georgia" w:hAnsi="Georgia"/>
          <w:sz w:val="24"/>
          <w:szCs w:val="24"/>
        </w:rPr>
      </w:pPr>
    </w:p>
    <w:p w14:paraId="70FA6466" w14:textId="77777777" w:rsidR="00851899" w:rsidRDefault="00851899" w:rsidP="006136C5">
      <w:pPr>
        <w:spacing w:after="0"/>
        <w:rPr>
          <w:rFonts w:ascii="Georgia" w:hAnsi="Georgia"/>
          <w:sz w:val="24"/>
          <w:szCs w:val="24"/>
        </w:rPr>
      </w:pPr>
    </w:p>
    <w:p w14:paraId="5423F8C6" w14:textId="77777777" w:rsidR="00851899" w:rsidRDefault="00851899" w:rsidP="006136C5">
      <w:pPr>
        <w:spacing w:after="0"/>
        <w:rPr>
          <w:rFonts w:ascii="Georgia" w:hAnsi="Georgia"/>
          <w:sz w:val="24"/>
          <w:szCs w:val="24"/>
        </w:rPr>
      </w:pPr>
    </w:p>
    <w:p w14:paraId="7100B11B" w14:textId="77777777" w:rsidR="00851899" w:rsidRDefault="00851899" w:rsidP="006136C5">
      <w:pPr>
        <w:spacing w:after="0"/>
        <w:rPr>
          <w:rFonts w:ascii="Georgia" w:hAnsi="Georgia"/>
          <w:sz w:val="24"/>
          <w:szCs w:val="24"/>
        </w:rPr>
      </w:pPr>
    </w:p>
    <w:p w14:paraId="3FE8F740" w14:textId="77777777" w:rsidR="00851899" w:rsidRDefault="00851899" w:rsidP="006136C5">
      <w:pPr>
        <w:spacing w:after="0"/>
        <w:rPr>
          <w:rFonts w:ascii="Georgia" w:hAnsi="Georgia"/>
          <w:sz w:val="24"/>
          <w:szCs w:val="24"/>
        </w:rPr>
      </w:pPr>
    </w:p>
    <w:p w14:paraId="3B53AAC3" w14:textId="77777777" w:rsidR="00851899" w:rsidRDefault="00851899" w:rsidP="006136C5">
      <w:pPr>
        <w:spacing w:after="0"/>
        <w:rPr>
          <w:rFonts w:ascii="Georgia" w:hAnsi="Georgia"/>
          <w:sz w:val="24"/>
          <w:szCs w:val="24"/>
        </w:rPr>
      </w:pPr>
    </w:p>
    <w:p w14:paraId="66C10F38" w14:textId="77777777" w:rsidR="00851899" w:rsidRDefault="00851899" w:rsidP="006136C5">
      <w:pPr>
        <w:spacing w:after="0"/>
        <w:rPr>
          <w:rFonts w:ascii="Georgia" w:hAnsi="Georgia"/>
          <w:sz w:val="24"/>
          <w:szCs w:val="24"/>
        </w:rPr>
      </w:pPr>
    </w:p>
    <w:p w14:paraId="0119F911" w14:textId="77777777" w:rsidR="00851899" w:rsidRDefault="00851899" w:rsidP="006136C5">
      <w:pPr>
        <w:spacing w:after="0"/>
        <w:rPr>
          <w:rFonts w:ascii="Georgia" w:hAnsi="Georgia"/>
          <w:sz w:val="24"/>
          <w:szCs w:val="24"/>
        </w:rPr>
      </w:pPr>
    </w:p>
    <w:p w14:paraId="0503D3AE" w14:textId="77777777" w:rsidR="00851899" w:rsidRDefault="00851899" w:rsidP="006136C5">
      <w:pPr>
        <w:spacing w:after="0"/>
        <w:rPr>
          <w:rFonts w:ascii="Georgia" w:hAnsi="Georgia"/>
          <w:sz w:val="24"/>
          <w:szCs w:val="24"/>
        </w:rPr>
      </w:pPr>
    </w:p>
    <w:p w14:paraId="69ED04A8" w14:textId="77777777" w:rsidR="00851899" w:rsidRDefault="00851899" w:rsidP="006136C5">
      <w:pPr>
        <w:spacing w:after="0"/>
        <w:rPr>
          <w:rFonts w:ascii="Georgia" w:hAnsi="Georgia"/>
          <w:sz w:val="24"/>
          <w:szCs w:val="24"/>
        </w:rPr>
      </w:pPr>
    </w:p>
    <w:p w14:paraId="45F3495D" w14:textId="77777777" w:rsidR="00851899" w:rsidRDefault="00851899" w:rsidP="006136C5">
      <w:pPr>
        <w:spacing w:after="0"/>
        <w:rPr>
          <w:rFonts w:ascii="Georgia" w:hAnsi="Georgia"/>
          <w:sz w:val="24"/>
          <w:szCs w:val="24"/>
        </w:rPr>
      </w:pPr>
    </w:p>
    <w:p w14:paraId="6FFAC6A3" w14:textId="77777777" w:rsidR="00851899" w:rsidRDefault="00851899" w:rsidP="006136C5">
      <w:pPr>
        <w:spacing w:after="0"/>
        <w:rPr>
          <w:rFonts w:ascii="Georgia" w:hAnsi="Georgia"/>
          <w:sz w:val="24"/>
          <w:szCs w:val="24"/>
        </w:rPr>
      </w:pPr>
    </w:p>
    <w:p w14:paraId="4CAF8F61" w14:textId="77777777" w:rsidR="00851899" w:rsidRDefault="00851899" w:rsidP="006136C5">
      <w:pPr>
        <w:spacing w:after="0"/>
        <w:rPr>
          <w:rFonts w:ascii="Georgia" w:hAnsi="Georgia"/>
          <w:sz w:val="24"/>
          <w:szCs w:val="24"/>
        </w:rPr>
      </w:pPr>
    </w:p>
    <w:p w14:paraId="0B35A261" w14:textId="77777777" w:rsidR="00851899" w:rsidRDefault="00851899" w:rsidP="006136C5">
      <w:pPr>
        <w:spacing w:after="0"/>
        <w:rPr>
          <w:rFonts w:ascii="Georgia" w:hAnsi="Georgia"/>
          <w:sz w:val="24"/>
          <w:szCs w:val="24"/>
        </w:rPr>
      </w:pPr>
    </w:p>
    <w:p w14:paraId="43E1AE2F" w14:textId="77777777" w:rsidR="00851899" w:rsidRDefault="00851899" w:rsidP="006136C5">
      <w:pPr>
        <w:spacing w:after="0"/>
        <w:rPr>
          <w:rFonts w:ascii="Georgia" w:hAnsi="Georgia"/>
          <w:sz w:val="24"/>
          <w:szCs w:val="24"/>
        </w:rPr>
      </w:pPr>
    </w:p>
    <w:p w14:paraId="23227B13" w14:textId="77777777" w:rsidR="00851899" w:rsidRDefault="00851899" w:rsidP="006136C5">
      <w:pPr>
        <w:spacing w:after="0"/>
        <w:rPr>
          <w:rFonts w:ascii="Georgia" w:hAnsi="Georgia"/>
          <w:sz w:val="24"/>
          <w:szCs w:val="24"/>
        </w:rPr>
      </w:pPr>
    </w:p>
    <w:p w14:paraId="128C9A52" w14:textId="77777777" w:rsidR="00851899" w:rsidRDefault="00851899" w:rsidP="006136C5">
      <w:pPr>
        <w:spacing w:after="0"/>
        <w:rPr>
          <w:rFonts w:ascii="Georgia" w:hAnsi="Georgia"/>
          <w:sz w:val="24"/>
          <w:szCs w:val="24"/>
        </w:rPr>
      </w:pPr>
    </w:p>
    <w:p w14:paraId="6F7636DA" w14:textId="77777777" w:rsidR="00851899" w:rsidRDefault="00851899" w:rsidP="006136C5">
      <w:pPr>
        <w:spacing w:after="0"/>
        <w:rPr>
          <w:rFonts w:ascii="Georgia" w:hAnsi="Georgia"/>
          <w:sz w:val="24"/>
          <w:szCs w:val="24"/>
        </w:rPr>
      </w:pPr>
    </w:p>
    <w:p w14:paraId="53ACF7DB" w14:textId="77777777" w:rsidR="00851899" w:rsidRDefault="00851899" w:rsidP="006136C5">
      <w:pPr>
        <w:spacing w:after="0"/>
        <w:rPr>
          <w:rFonts w:ascii="Georgia" w:hAnsi="Georgia"/>
          <w:sz w:val="24"/>
          <w:szCs w:val="24"/>
        </w:rPr>
      </w:pPr>
    </w:p>
    <w:p w14:paraId="711B7EC4" w14:textId="77777777" w:rsidR="00851899" w:rsidRDefault="00851899" w:rsidP="006136C5">
      <w:pPr>
        <w:spacing w:after="0"/>
        <w:rPr>
          <w:rFonts w:ascii="Georgia" w:hAnsi="Georgia"/>
          <w:sz w:val="24"/>
          <w:szCs w:val="24"/>
        </w:rPr>
      </w:pPr>
    </w:p>
    <w:p w14:paraId="5E960B5B" w14:textId="77777777" w:rsidR="00851899" w:rsidRDefault="00851899" w:rsidP="006136C5">
      <w:pPr>
        <w:spacing w:after="0"/>
        <w:rPr>
          <w:rFonts w:ascii="Georgia" w:hAnsi="Georgia"/>
          <w:sz w:val="24"/>
          <w:szCs w:val="24"/>
        </w:rPr>
      </w:pPr>
    </w:p>
    <w:p w14:paraId="20B99D04" w14:textId="0BC95482" w:rsidR="00851899" w:rsidRDefault="00851899" w:rsidP="006136C5">
      <w:pPr>
        <w:spacing w:after="0"/>
        <w:rPr>
          <w:rFonts w:ascii="Georgia" w:hAnsi="Georgia"/>
          <w:sz w:val="24"/>
          <w:szCs w:val="24"/>
        </w:rPr>
      </w:pPr>
    </w:p>
    <w:p w14:paraId="45BBBF97" w14:textId="4EB1DED1" w:rsidR="00851899" w:rsidRDefault="00851899" w:rsidP="006136C5">
      <w:pPr>
        <w:spacing w:after="0"/>
        <w:rPr>
          <w:rFonts w:ascii="Georgia" w:hAnsi="Georgia"/>
          <w:sz w:val="24"/>
          <w:szCs w:val="24"/>
        </w:rPr>
      </w:pPr>
    </w:p>
    <w:p w14:paraId="18BDE566" w14:textId="48163BFE" w:rsidR="00851899" w:rsidRDefault="00851899" w:rsidP="006136C5">
      <w:pPr>
        <w:spacing w:after="0"/>
        <w:rPr>
          <w:rFonts w:ascii="Georgia" w:hAnsi="Georgia"/>
          <w:sz w:val="24"/>
          <w:szCs w:val="24"/>
        </w:rPr>
      </w:pPr>
    </w:p>
    <w:p w14:paraId="1808531F" w14:textId="1269898E" w:rsidR="00851899" w:rsidRDefault="00851899" w:rsidP="006136C5">
      <w:pPr>
        <w:spacing w:after="0"/>
        <w:rPr>
          <w:rFonts w:ascii="Georgia" w:hAnsi="Georgia"/>
          <w:sz w:val="24"/>
          <w:szCs w:val="24"/>
        </w:rPr>
      </w:pPr>
    </w:p>
    <w:p w14:paraId="75CED663" w14:textId="1B0390F3" w:rsidR="00851899" w:rsidRDefault="00851899" w:rsidP="006136C5">
      <w:pPr>
        <w:spacing w:after="0"/>
        <w:rPr>
          <w:rFonts w:ascii="Georgia" w:hAnsi="Georgia"/>
          <w:sz w:val="24"/>
          <w:szCs w:val="24"/>
        </w:rPr>
      </w:pPr>
    </w:p>
    <w:p w14:paraId="72DC6CDA" w14:textId="0D48D857" w:rsidR="00851899" w:rsidRDefault="00851899" w:rsidP="006136C5">
      <w:pPr>
        <w:spacing w:after="0"/>
        <w:rPr>
          <w:rFonts w:ascii="Georgia" w:hAnsi="Georgia"/>
          <w:sz w:val="24"/>
          <w:szCs w:val="24"/>
        </w:rPr>
      </w:pPr>
    </w:p>
    <w:p w14:paraId="3EA03FDF" w14:textId="24BF25AE" w:rsidR="00851899" w:rsidRDefault="00851899" w:rsidP="006136C5">
      <w:pPr>
        <w:spacing w:after="0"/>
        <w:rPr>
          <w:rFonts w:ascii="Georgia" w:hAnsi="Georgia"/>
          <w:sz w:val="24"/>
          <w:szCs w:val="24"/>
        </w:rPr>
      </w:pPr>
    </w:p>
    <w:p w14:paraId="54154B9E" w14:textId="5002CA35" w:rsidR="00851899" w:rsidRDefault="00851899" w:rsidP="006136C5">
      <w:pPr>
        <w:spacing w:after="0"/>
        <w:rPr>
          <w:rFonts w:ascii="Georgia" w:hAnsi="Georgia"/>
          <w:sz w:val="24"/>
          <w:szCs w:val="24"/>
        </w:rPr>
      </w:pPr>
    </w:p>
    <w:p w14:paraId="16143CFB" w14:textId="217427FA" w:rsidR="00851899" w:rsidRDefault="00851899" w:rsidP="006136C5">
      <w:pPr>
        <w:spacing w:after="0"/>
        <w:rPr>
          <w:rFonts w:ascii="Georgia" w:hAnsi="Georgia"/>
          <w:sz w:val="24"/>
          <w:szCs w:val="24"/>
        </w:rPr>
      </w:pPr>
    </w:p>
    <w:p w14:paraId="47607DE1" w14:textId="451D07B5" w:rsidR="00247779" w:rsidRPr="00DB4B03" w:rsidRDefault="00DB4B03" w:rsidP="006136C5">
      <w:pPr>
        <w:spacing w:after="0"/>
        <w:rPr>
          <w:rFonts w:ascii="Georgia" w:hAnsi="Georgia"/>
          <w:b/>
          <w:color w:val="FFFFFF" w:themeColor="background1"/>
          <w:sz w:val="48"/>
          <w:szCs w:val="24"/>
        </w:rPr>
      </w:pPr>
      <w:r>
        <w:rPr>
          <w:rFonts w:ascii="Georgia" w:hAnsi="Georgia"/>
          <w:b/>
          <w:sz w:val="24"/>
          <w:szCs w:val="24"/>
        </w:rPr>
        <w:t>Instruction</w:t>
      </w:r>
      <w:r w:rsidR="00876FB4" w:rsidRPr="00DB4B03">
        <w:rPr>
          <w:rFonts w:ascii="Georgia" w:hAnsi="Georgia"/>
          <w:b/>
          <w:sz w:val="24"/>
          <w:szCs w:val="24"/>
        </w:rPr>
        <w:t xml:space="preserve"> to the User</w:t>
      </w:r>
    </w:p>
    <w:p w14:paraId="6932126E" w14:textId="77777777" w:rsidR="00876FB4" w:rsidRPr="00876FB4" w:rsidRDefault="00876FB4" w:rsidP="006136C5">
      <w:pPr>
        <w:spacing w:after="0"/>
        <w:rPr>
          <w:rFonts w:ascii="Georgia" w:hAnsi="Georgia"/>
          <w:color w:val="FFFFFF" w:themeColor="background1"/>
          <w:sz w:val="24"/>
          <w:szCs w:val="24"/>
        </w:rPr>
      </w:pPr>
    </w:p>
    <w:p w14:paraId="022FA6EE" w14:textId="1CC87B21" w:rsidR="00247779" w:rsidRDefault="00C36D1D" w:rsidP="00247779">
      <w:pPr>
        <w:spacing w:after="0"/>
        <w:jc w:val="both"/>
        <w:rPr>
          <w:rFonts w:ascii="Georgia" w:hAnsi="Georgia"/>
          <w:sz w:val="24"/>
          <w:szCs w:val="24"/>
        </w:rPr>
      </w:pPr>
      <w:r>
        <w:rPr>
          <w:rFonts w:ascii="Georgia" w:hAnsi="Georgia"/>
          <w:sz w:val="24"/>
          <w:szCs w:val="24"/>
        </w:rPr>
        <w:t>This module will</w:t>
      </w:r>
      <w:r w:rsidR="00BC079F">
        <w:rPr>
          <w:rFonts w:ascii="Georgia" w:hAnsi="Georgia"/>
          <w:sz w:val="24"/>
          <w:szCs w:val="24"/>
        </w:rPr>
        <w:t xml:space="preserve"> provide you with</w:t>
      </w:r>
      <w:r w:rsidR="00247779" w:rsidRPr="00247779">
        <w:rPr>
          <w:rFonts w:ascii="Georgia" w:hAnsi="Georgia"/>
          <w:sz w:val="24"/>
          <w:szCs w:val="24"/>
        </w:rPr>
        <w:t xml:space="preserve"> an educational experience while independent</w:t>
      </w:r>
      <w:r w:rsidR="00AF0850">
        <w:rPr>
          <w:rFonts w:ascii="Georgia" w:hAnsi="Georgia"/>
          <w:sz w:val="24"/>
          <w:szCs w:val="24"/>
        </w:rPr>
        <w:t xml:space="preserve">ly accomplishing the task at </w:t>
      </w:r>
      <w:r w:rsidR="001B672F">
        <w:rPr>
          <w:rFonts w:ascii="Georgia" w:hAnsi="Georgia"/>
          <w:sz w:val="24"/>
          <w:szCs w:val="24"/>
        </w:rPr>
        <w:t>your</w:t>
      </w:r>
      <w:r w:rsidR="00247779" w:rsidRPr="00247779">
        <w:rPr>
          <w:rFonts w:ascii="Georgia" w:hAnsi="Georgia"/>
          <w:sz w:val="24"/>
          <w:szCs w:val="24"/>
        </w:rPr>
        <w:t xml:space="preserve"> own </w:t>
      </w:r>
      <w:r w:rsidR="00367C51">
        <w:rPr>
          <w:rFonts w:ascii="Georgia" w:hAnsi="Georgia"/>
          <w:sz w:val="24"/>
          <w:szCs w:val="24"/>
        </w:rPr>
        <w:t>time and</w:t>
      </w:r>
      <w:r w:rsidR="00D52663">
        <w:rPr>
          <w:rFonts w:ascii="Georgia" w:hAnsi="Georgia"/>
          <w:sz w:val="24"/>
          <w:szCs w:val="24"/>
        </w:rPr>
        <w:t xml:space="preserve"> pace</w:t>
      </w:r>
      <w:r w:rsidR="00247779" w:rsidRPr="00247779">
        <w:rPr>
          <w:rFonts w:ascii="Georgia" w:hAnsi="Georgia"/>
          <w:sz w:val="24"/>
          <w:szCs w:val="24"/>
        </w:rPr>
        <w:t>. It</w:t>
      </w:r>
      <w:r w:rsidR="00AF0850">
        <w:rPr>
          <w:rFonts w:ascii="Georgia" w:hAnsi="Georgia"/>
          <w:sz w:val="24"/>
          <w:szCs w:val="24"/>
        </w:rPr>
        <w:t xml:space="preserve"> also aims </w:t>
      </w:r>
      <w:r w:rsidR="00247779" w:rsidRPr="00247779">
        <w:rPr>
          <w:rFonts w:ascii="Georgia" w:hAnsi="Georgia"/>
          <w:sz w:val="24"/>
          <w:szCs w:val="24"/>
        </w:rPr>
        <w:t xml:space="preserve">to ensure that learning is unhampered by health and other challenges. It covers the topic about </w:t>
      </w:r>
      <w:r w:rsidR="00AF0850">
        <w:rPr>
          <w:rFonts w:ascii="Georgia" w:hAnsi="Georgia"/>
          <w:sz w:val="24"/>
          <w:szCs w:val="24"/>
        </w:rPr>
        <w:t xml:space="preserve">the </w:t>
      </w:r>
      <w:r w:rsidR="006551FC">
        <w:rPr>
          <w:rFonts w:ascii="Georgia" w:hAnsi="Georgia"/>
          <w:sz w:val="24"/>
          <w:szCs w:val="24"/>
        </w:rPr>
        <w:t>Introduction</w:t>
      </w:r>
      <w:r w:rsidR="00AF0850">
        <w:rPr>
          <w:rFonts w:ascii="Georgia" w:hAnsi="Georgia"/>
          <w:sz w:val="24"/>
          <w:szCs w:val="24"/>
        </w:rPr>
        <w:t xml:space="preserve"> </w:t>
      </w:r>
      <w:r w:rsidR="000809D4">
        <w:rPr>
          <w:rFonts w:ascii="Georgia" w:hAnsi="Georgia"/>
          <w:sz w:val="24"/>
          <w:szCs w:val="24"/>
        </w:rPr>
        <w:t>to</w:t>
      </w:r>
      <w:r w:rsidR="00AF0850">
        <w:rPr>
          <w:rFonts w:ascii="Georgia" w:hAnsi="Georgia"/>
          <w:sz w:val="24"/>
          <w:szCs w:val="24"/>
        </w:rPr>
        <w:t xml:space="preserve"> </w:t>
      </w:r>
      <w:r w:rsidR="006551FC">
        <w:rPr>
          <w:rFonts w:ascii="Georgia" w:hAnsi="Georgia"/>
          <w:sz w:val="24"/>
          <w:szCs w:val="24"/>
        </w:rPr>
        <w:t>Chemistry</w:t>
      </w:r>
      <w:r w:rsidR="00DC62E7">
        <w:rPr>
          <w:rFonts w:ascii="Georgia" w:hAnsi="Georgia"/>
          <w:sz w:val="24"/>
          <w:szCs w:val="24"/>
        </w:rPr>
        <w:t>: Matter and Measurement</w:t>
      </w:r>
      <w:r w:rsidR="00247779" w:rsidRPr="00247779">
        <w:rPr>
          <w:rFonts w:ascii="Georgia" w:hAnsi="Georgia"/>
          <w:sz w:val="24"/>
          <w:szCs w:val="24"/>
        </w:rPr>
        <w:t>.</w:t>
      </w:r>
    </w:p>
    <w:p w14:paraId="03B17074" w14:textId="77777777" w:rsidR="00DB4B03" w:rsidRPr="00247779" w:rsidRDefault="00DB4B03" w:rsidP="00247779">
      <w:pPr>
        <w:spacing w:after="0"/>
        <w:jc w:val="both"/>
        <w:rPr>
          <w:rFonts w:ascii="Georgia" w:hAnsi="Georgia"/>
          <w:sz w:val="24"/>
          <w:szCs w:val="24"/>
        </w:rPr>
      </w:pPr>
    </w:p>
    <w:p w14:paraId="7923AC3C" w14:textId="77777777" w:rsidR="00247779" w:rsidRPr="00247779" w:rsidRDefault="00247779" w:rsidP="00247779">
      <w:pPr>
        <w:spacing w:after="0"/>
        <w:jc w:val="both"/>
        <w:rPr>
          <w:rFonts w:ascii="Georgia" w:hAnsi="Georgia"/>
          <w:sz w:val="24"/>
          <w:szCs w:val="24"/>
        </w:rPr>
      </w:pPr>
      <w:r w:rsidRPr="00247779">
        <w:rPr>
          <w:rFonts w:ascii="Georgia" w:hAnsi="Georgia"/>
          <w:sz w:val="24"/>
          <w:szCs w:val="24"/>
        </w:rPr>
        <w:t>Reminders in using this module.</w:t>
      </w:r>
    </w:p>
    <w:p w14:paraId="68936758" w14:textId="77777777" w:rsidR="00E448B6" w:rsidRPr="00247779" w:rsidRDefault="007A3567" w:rsidP="00913410">
      <w:pPr>
        <w:numPr>
          <w:ilvl w:val="0"/>
          <w:numId w:val="3"/>
        </w:numPr>
        <w:spacing w:after="0"/>
        <w:jc w:val="both"/>
        <w:rPr>
          <w:rFonts w:ascii="Georgia" w:hAnsi="Georgia"/>
          <w:sz w:val="24"/>
          <w:szCs w:val="24"/>
        </w:rPr>
      </w:pPr>
      <w:r w:rsidRPr="00247779">
        <w:rPr>
          <w:rFonts w:ascii="Georgia" w:hAnsi="Georgia"/>
          <w:sz w:val="24"/>
          <w:szCs w:val="24"/>
        </w:rPr>
        <w:t>Keep this material neat and intact.</w:t>
      </w:r>
    </w:p>
    <w:p w14:paraId="79F07AF3" w14:textId="77777777" w:rsidR="00E448B6" w:rsidRPr="00247779" w:rsidRDefault="007A3567" w:rsidP="00913410">
      <w:pPr>
        <w:numPr>
          <w:ilvl w:val="0"/>
          <w:numId w:val="3"/>
        </w:numPr>
        <w:spacing w:after="0"/>
        <w:jc w:val="both"/>
        <w:rPr>
          <w:rFonts w:ascii="Georgia" w:hAnsi="Georgia"/>
          <w:sz w:val="24"/>
          <w:szCs w:val="24"/>
        </w:rPr>
      </w:pPr>
      <w:r w:rsidRPr="00247779">
        <w:rPr>
          <w:rFonts w:ascii="Georgia" w:hAnsi="Georgia"/>
          <w:sz w:val="24"/>
          <w:szCs w:val="24"/>
        </w:rPr>
        <w:t>Answer the pretest first to measure what you know and what to be learned about the topic discussed in this module.</w:t>
      </w:r>
    </w:p>
    <w:p w14:paraId="19A9B045" w14:textId="77777777" w:rsidR="00E448B6" w:rsidRPr="00247779" w:rsidRDefault="007A3567" w:rsidP="00913410">
      <w:pPr>
        <w:numPr>
          <w:ilvl w:val="0"/>
          <w:numId w:val="3"/>
        </w:numPr>
        <w:spacing w:after="0"/>
        <w:jc w:val="both"/>
        <w:rPr>
          <w:rFonts w:ascii="Georgia" w:hAnsi="Georgia"/>
          <w:sz w:val="24"/>
          <w:szCs w:val="24"/>
        </w:rPr>
      </w:pPr>
      <w:r w:rsidRPr="00247779">
        <w:rPr>
          <w:rFonts w:ascii="Georgia" w:hAnsi="Georgia"/>
          <w:sz w:val="24"/>
          <w:szCs w:val="24"/>
        </w:rPr>
        <w:t>Accomplish the activities and exercises as aids and reinforcement for better understanding of the lessons.</w:t>
      </w:r>
    </w:p>
    <w:p w14:paraId="1DDC0170" w14:textId="77777777" w:rsidR="00E448B6" w:rsidRPr="00247779" w:rsidRDefault="007A3567" w:rsidP="00913410">
      <w:pPr>
        <w:numPr>
          <w:ilvl w:val="0"/>
          <w:numId w:val="3"/>
        </w:numPr>
        <w:spacing w:after="0"/>
        <w:jc w:val="both"/>
        <w:rPr>
          <w:rFonts w:ascii="Georgia" w:hAnsi="Georgia"/>
          <w:sz w:val="24"/>
          <w:szCs w:val="24"/>
        </w:rPr>
      </w:pPr>
      <w:r w:rsidRPr="00247779">
        <w:rPr>
          <w:rFonts w:ascii="Georgia" w:hAnsi="Georgia"/>
          <w:sz w:val="24"/>
          <w:szCs w:val="24"/>
        </w:rPr>
        <w:t>Answer the posttest to evaluate your learning.</w:t>
      </w:r>
    </w:p>
    <w:p w14:paraId="1C2FEC46" w14:textId="4933C850" w:rsidR="00E448B6" w:rsidRDefault="007A3567" w:rsidP="00913410">
      <w:pPr>
        <w:numPr>
          <w:ilvl w:val="0"/>
          <w:numId w:val="3"/>
        </w:numPr>
        <w:spacing w:after="0"/>
        <w:jc w:val="both"/>
        <w:rPr>
          <w:rFonts w:ascii="Georgia" w:hAnsi="Georgia"/>
          <w:sz w:val="24"/>
          <w:szCs w:val="24"/>
        </w:rPr>
      </w:pPr>
      <w:r w:rsidRPr="00247779">
        <w:rPr>
          <w:rFonts w:ascii="Georgia" w:hAnsi="Georgia"/>
          <w:sz w:val="24"/>
          <w:szCs w:val="24"/>
        </w:rPr>
        <w:t>Do not take pictures in any parts of this module nor post it to social media platforms.</w:t>
      </w:r>
    </w:p>
    <w:p w14:paraId="62988B6A" w14:textId="77777777" w:rsidR="00DB4B03" w:rsidRPr="00247779" w:rsidRDefault="00DB4B03" w:rsidP="00DB4B03">
      <w:pPr>
        <w:spacing w:after="0"/>
        <w:ind w:left="720"/>
        <w:jc w:val="both"/>
        <w:rPr>
          <w:rFonts w:ascii="Georgia" w:hAnsi="Georgia"/>
          <w:sz w:val="24"/>
          <w:szCs w:val="24"/>
        </w:rPr>
      </w:pPr>
    </w:p>
    <w:p w14:paraId="0973EE54" w14:textId="08E9FCBA" w:rsidR="00851899" w:rsidRDefault="00247779" w:rsidP="00247779">
      <w:pPr>
        <w:spacing w:after="0"/>
        <w:jc w:val="both"/>
        <w:rPr>
          <w:rFonts w:ascii="Georgia" w:hAnsi="Georgia"/>
          <w:sz w:val="24"/>
          <w:szCs w:val="24"/>
        </w:rPr>
      </w:pPr>
      <w:r w:rsidRPr="00247779">
        <w:rPr>
          <w:rFonts w:ascii="Georgia" w:hAnsi="Georgia"/>
          <w:sz w:val="24"/>
          <w:szCs w:val="24"/>
        </w:rPr>
        <w:t>Value this module for your own learning by heartily and honestly answering and doing the exercises and activities. Time and effort were spent in the preparation</w:t>
      </w:r>
      <w:r w:rsidR="00D162E7">
        <w:rPr>
          <w:rFonts w:ascii="Georgia" w:hAnsi="Georgia"/>
          <w:sz w:val="24"/>
          <w:szCs w:val="24"/>
        </w:rPr>
        <w:t xml:space="preserve"> of this module </w:t>
      </w:r>
      <w:r w:rsidR="003A3012">
        <w:rPr>
          <w:rFonts w:ascii="Georgia" w:hAnsi="Georgia"/>
          <w:sz w:val="24"/>
          <w:szCs w:val="24"/>
        </w:rPr>
        <w:t>so</w:t>
      </w:r>
      <w:r w:rsidRPr="00247779">
        <w:rPr>
          <w:rFonts w:ascii="Georgia" w:hAnsi="Georgia"/>
          <w:sz w:val="24"/>
          <w:szCs w:val="24"/>
        </w:rPr>
        <w:t xml:space="preserve"> that </w:t>
      </w:r>
      <w:r w:rsidR="00D162E7">
        <w:rPr>
          <w:rFonts w:ascii="Georgia" w:hAnsi="Georgia"/>
          <w:sz w:val="24"/>
          <w:szCs w:val="24"/>
        </w:rPr>
        <w:t xml:space="preserve">your learning </w:t>
      </w:r>
      <w:r w:rsidR="004A3F06">
        <w:rPr>
          <w:rFonts w:ascii="Georgia" w:hAnsi="Georgia"/>
          <w:sz w:val="24"/>
          <w:szCs w:val="24"/>
        </w:rPr>
        <w:t xml:space="preserve">may </w:t>
      </w:r>
      <w:r w:rsidRPr="00247779">
        <w:rPr>
          <w:rFonts w:ascii="Georgia" w:hAnsi="Georgia"/>
          <w:sz w:val="24"/>
          <w:szCs w:val="24"/>
        </w:rPr>
        <w:t>continue amidst this Covid-19 pandemic</w:t>
      </w:r>
      <w:r w:rsidR="002332D2">
        <w:rPr>
          <w:rFonts w:ascii="Georgia" w:hAnsi="Georgia"/>
          <w:sz w:val="24"/>
          <w:szCs w:val="24"/>
        </w:rPr>
        <w:t>.</w:t>
      </w:r>
    </w:p>
    <w:p w14:paraId="4830CDBD" w14:textId="77777777" w:rsidR="00851899" w:rsidRDefault="00851899" w:rsidP="00247779">
      <w:pPr>
        <w:spacing w:after="0"/>
        <w:jc w:val="both"/>
        <w:rPr>
          <w:rFonts w:ascii="Georgia" w:hAnsi="Georgia"/>
          <w:sz w:val="24"/>
          <w:szCs w:val="24"/>
        </w:rPr>
      </w:pPr>
    </w:p>
    <w:p w14:paraId="55F7AB4B" w14:textId="3A70AAEF" w:rsidR="00876FB4" w:rsidRPr="00B8788A" w:rsidRDefault="00876FB4" w:rsidP="006136C5">
      <w:pPr>
        <w:spacing w:after="0"/>
        <w:rPr>
          <w:rFonts w:ascii="Georgia" w:hAnsi="Georgia"/>
          <w:b/>
          <w:sz w:val="24"/>
          <w:szCs w:val="24"/>
        </w:rPr>
      </w:pPr>
      <w:r w:rsidRPr="00B8788A">
        <w:rPr>
          <w:rFonts w:ascii="Georgia" w:hAnsi="Georgia"/>
          <w:b/>
          <w:sz w:val="24"/>
          <w:szCs w:val="24"/>
        </w:rPr>
        <w:t>Introduction</w:t>
      </w:r>
    </w:p>
    <w:p w14:paraId="0F5A671F" w14:textId="1A32D101" w:rsidR="00876FB4" w:rsidRDefault="00876FB4" w:rsidP="006136C5">
      <w:pPr>
        <w:spacing w:after="0"/>
        <w:rPr>
          <w:rFonts w:ascii="Georgia" w:hAnsi="Georgia"/>
          <w:sz w:val="24"/>
          <w:szCs w:val="24"/>
        </w:rPr>
      </w:pPr>
    </w:p>
    <w:p w14:paraId="108453E5" w14:textId="55E67FD2" w:rsidR="00876FB4" w:rsidRPr="00876FB4" w:rsidRDefault="00876FB4" w:rsidP="00876FB4">
      <w:pPr>
        <w:spacing w:after="0"/>
        <w:jc w:val="both"/>
        <w:rPr>
          <w:rFonts w:ascii="Georgia" w:hAnsi="Georgia"/>
          <w:sz w:val="24"/>
          <w:szCs w:val="24"/>
        </w:rPr>
      </w:pPr>
      <w:r w:rsidRPr="00876FB4">
        <w:rPr>
          <w:rFonts w:ascii="Georgia" w:hAnsi="Georgia"/>
          <w:sz w:val="24"/>
          <w:szCs w:val="24"/>
        </w:rPr>
        <w:t>This module will serve as an alternativ</w:t>
      </w:r>
      <w:r w:rsidR="00E96463">
        <w:rPr>
          <w:rFonts w:ascii="Georgia" w:hAnsi="Georgia"/>
          <w:sz w:val="24"/>
          <w:szCs w:val="24"/>
        </w:rPr>
        <w:t>e learning material to that</w:t>
      </w:r>
      <w:r w:rsidRPr="00876FB4">
        <w:rPr>
          <w:rFonts w:ascii="Georgia" w:hAnsi="Georgia"/>
          <w:sz w:val="24"/>
          <w:szCs w:val="24"/>
        </w:rPr>
        <w:t xml:space="preserve"> of</w:t>
      </w:r>
      <w:r w:rsidR="00E96463">
        <w:rPr>
          <w:rFonts w:ascii="Georgia" w:hAnsi="Georgia"/>
          <w:sz w:val="24"/>
          <w:szCs w:val="24"/>
        </w:rPr>
        <w:t xml:space="preserve"> regular</w:t>
      </w:r>
      <w:r w:rsidRPr="00876FB4">
        <w:rPr>
          <w:rFonts w:ascii="Georgia" w:hAnsi="Georgia"/>
          <w:sz w:val="24"/>
          <w:szCs w:val="24"/>
        </w:rPr>
        <w:t xml:space="preserve"> classroom teaching and learning delivery. The instructor will facilitate and explain the module to the students to achieve its expected learning outcomes, activities and to ensure that they will learn amidst of pandemic.</w:t>
      </w:r>
    </w:p>
    <w:p w14:paraId="59D7ACC7" w14:textId="77777777" w:rsidR="009C5387" w:rsidRDefault="009C5387" w:rsidP="00876FB4">
      <w:pPr>
        <w:spacing w:after="0"/>
        <w:jc w:val="both"/>
        <w:rPr>
          <w:rFonts w:ascii="Georgia" w:hAnsi="Georgia"/>
          <w:sz w:val="24"/>
          <w:szCs w:val="24"/>
        </w:rPr>
      </w:pPr>
    </w:p>
    <w:p w14:paraId="3F9324D9" w14:textId="57539F68" w:rsidR="00876FB4" w:rsidRPr="00876FB4" w:rsidRDefault="00876FB4" w:rsidP="00876FB4">
      <w:pPr>
        <w:spacing w:after="0"/>
        <w:jc w:val="both"/>
        <w:rPr>
          <w:rFonts w:ascii="Georgia" w:hAnsi="Georgia"/>
          <w:sz w:val="24"/>
          <w:szCs w:val="24"/>
        </w:rPr>
      </w:pPr>
      <w:r w:rsidRPr="007A4A08">
        <w:rPr>
          <w:rFonts w:ascii="Georgia" w:hAnsi="Georgia"/>
          <w:sz w:val="24"/>
          <w:szCs w:val="24"/>
        </w:rPr>
        <w:t xml:space="preserve">This material discusses </w:t>
      </w:r>
      <w:r w:rsidR="00BD4AAE" w:rsidRPr="007A4A08">
        <w:rPr>
          <w:rFonts w:ascii="Georgia" w:hAnsi="Georgia"/>
          <w:sz w:val="24"/>
          <w:szCs w:val="24"/>
        </w:rPr>
        <w:t>the introduction</w:t>
      </w:r>
      <w:r w:rsidR="0056332D" w:rsidRPr="007A4A08">
        <w:rPr>
          <w:rFonts w:ascii="Georgia" w:hAnsi="Georgia"/>
          <w:sz w:val="24"/>
          <w:szCs w:val="24"/>
        </w:rPr>
        <w:t xml:space="preserve"> to Chemistry for Engineers</w:t>
      </w:r>
      <w:r w:rsidR="007B5013" w:rsidRPr="007A4A08">
        <w:rPr>
          <w:rFonts w:ascii="Georgia" w:hAnsi="Georgia"/>
          <w:sz w:val="24"/>
          <w:szCs w:val="24"/>
        </w:rPr>
        <w:t xml:space="preserve">. It aims to teach </w:t>
      </w:r>
      <w:r w:rsidR="00664E27">
        <w:rPr>
          <w:rFonts w:ascii="Georgia" w:hAnsi="Georgia"/>
          <w:sz w:val="24"/>
          <w:szCs w:val="24"/>
        </w:rPr>
        <w:t>you</w:t>
      </w:r>
      <w:r w:rsidR="007B5013" w:rsidRPr="007A4A08">
        <w:rPr>
          <w:rFonts w:ascii="Georgia" w:hAnsi="Georgia"/>
          <w:sz w:val="24"/>
          <w:szCs w:val="24"/>
        </w:rPr>
        <w:t xml:space="preserve"> about </w:t>
      </w:r>
      <w:r w:rsidR="00E762FF" w:rsidRPr="007A4A08">
        <w:rPr>
          <w:rFonts w:ascii="Georgia" w:hAnsi="Georgia"/>
          <w:sz w:val="24"/>
          <w:szCs w:val="24"/>
        </w:rPr>
        <w:t>Introduction to Chemistry: Matter and Measurement</w:t>
      </w:r>
      <w:r w:rsidRPr="007A4A08">
        <w:rPr>
          <w:rFonts w:ascii="Georgia" w:hAnsi="Georgia"/>
          <w:sz w:val="24"/>
          <w:szCs w:val="24"/>
        </w:rPr>
        <w:t xml:space="preserve">. </w:t>
      </w:r>
      <w:r w:rsidRPr="00876FB4">
        <w:rPr>
          <w:rFonts w:ascii="Georgia" w:hAnsi="Georgia"/>
          <w:sz w:val="24"/>
          <w:szCs w:val="24"/>
        </w:rPr>
        <w:t>It is very</w:t>
      </w:r>
      <w:r w:rsidR="008A3122">
        <w:rPr>
          <w:rFonts w:ascii="Georgia" w:hAnsi="Georgia"/>
          <w:sz w:val="24"/>
          <w:szCs w:val="24"/>
        </w:rPr>
        <w:t xml:space="preserve"> important that </w:t>
      </w:r>
      <w:r w:rsidR="003A3012">
        <w:rPr>
          <w:rFonts w:ascii="Georgia" w:hAnsi="Georgia"/>
          <w:sz w:val="24"/>
          <w:szCs w:val="24"/>
        </w:rPr>
        <w:t>you</w:t>
      </w:r>
      <w:r w:rsidRPr="00876FB4">
        <w:rPr>
          <w:rFonts w:ascii="Georgia" w:hAnsi="Georgia"/>
          <w:sz w:val="24"/>
          <w:szCs w:val="24"/>
        </w:rPr>
        <w:t xml:space="preserve"> cooperate by using this module page by page and c</w:t>
      </w:r>
      <w:r w:rsidR="00700528">
        <w:rPr>
          <w:rFonts w:ascii="Georgia" w:hAnsi="Georgia"/>
          <w:sz w:val="24"/>
          <w:szCs w:val="24"/>
        </w:rPr>
        <w:t xml:space="preserve">ompleting all the </w:t>
      </w:r>
      <w:r w:rsidR="003C0485">
        <w:rPr>
          <w:rFonts w:ascii="Georgia" w:hAnsi="Georgia"/>
          <w:sz w:val="24"/>
          <w:szCs w:val="24"/>
        </w:rPr>
        <w:t xml:space="preserve">given </w:t>
      </w:r>
      <w:r w:rsidR="00700528">
        <w:rPr>
          <w:rFonts w:ascii="Georgia" w:hAnsi="Georgia"/>
          <w:sz w:val="24"/>
          <w:szCs w:val="24"/>
        </w:rPr>
        <w:t>activities</w:t>
      </w:r>
      <w:r w:rsidRPr="00876FB4">
        <w:rPr>
          <w:rFonts w:ascii="Georgia" w:hAnsi="Georgia"/>
          <w:sz w:val="24"/>
          <w:szCs w:val="24"/>
        </w:rPr>
        <w:t xml:space="preserve">. At the end </w:t>
      </w:r>
      <w:r w:rsidR="00E275DE">
        <w:rPr>
          <w:rFonts w:ascii="Georgia" w:hAnsi="Georgia"/>
          <w:sz w:val="24"/>
          <w:szCs w:val="24"/>
        </w:rPr>
        <w:t xml:space="preserve">of the module, the </w:t>
      </w:r>
      <w:r w:rsidRPr="00876FB4">
        <w:rPr>
          <w:rFonts w:ascii="Georgia" w:hAnsi="Georgia"/>
          <w:sz w:val="24"/>
          <w:szCs w:val="24"/>
        </w:rPr>
        <w:t xml:space="preserve">learning outcome is evaluated based </w:t>
      </w:r>
      <w:r w:rsidR="00E275DE">
        <w:rPr>
          <w:rFonts w:ascii="Georgia" w:hAnsi="Georgia"/>
          <w:sz w:val="24"/>
          <w:szCs w:val="24"/>
        </w:rPr>
        <w:t xml:space="preserve">on </w:t>
      </w:r>
      <w:r w:rsidRPr="00876FB4">
        <w:rPr>
          <w:rFonts w:ascii="Georgia" w:hAnsi="Georgia"/>
          <w:sz w:val="24"/>
          <w:szCs w:val="24"/>
        </w:rPr>
        <w:t>the different task</w:t>
      </w:r>
      <w:r w:rsidR="00162CA5">
        <w:rPr>
          <w:rFonts w:ascii="Georgia" w:hAnsi="Georgia"/>
          <w:sz w:val="24"/>
          <w:szCs w:val="24"/>
        </w:rPr>
        <w:t xml:space="preserve">s given to </w:t>
      </w:r>
      <w:r w:rsidR="003A3012">
        <w:rPr>
          <w:rFonts w:ascii="Georgia" w:hAnsi="Georgia"/>
          <w:sz w:val="24"/>
          <w:szCs w:val="24"/>
        </w:rPr>
        <w:t>you</w:t>
      </w:r>
      <w:r w:rsidRPr="00876FB4">
        <w:rPr>
          <w:rFonts w:ascii="Georgia" w:hAnsi="Georgia"/>
          <w:sz w:val="24"/>
          <w:szCs w:val="24"/>
        </w:rPr>
        <w:t>.</w:t>
      </w:r>
    </w:p>
    <w:p w14:paraId="0365B65F" w14:textId="77777777" w:rsidR="009C5387" w:rsidRDefault="009C5387" w:rsidP="00876FB4">
      <w:pPr>
        <w:spacing w:after="0"/>
        <w:jc w:val="both"/>
        <w:rPr>
          <w:rFonts w:ascii="Georgia" w:hAnsi="Georgia"/>
          <w:sz w:val="24"/>
          <w:szCs w:val="24"/>
        </w:rPr>
      </w:pPr>
    </w:p>
    <w:p w14:paraId="0AF97C91" w14:textId="4158A567" w:rsidR="00876FB4" w:rsidRPr="00884B67" w:rsidRDefault="005A52D9" w:rsidP="00876FB4">
      <w:pPr>
        <w:spacing w:after="0"/>
        <w:jc w:val="both"/>
        <w:rPr>
          <w:rFonts w:ascii="Georgia" w:hAnsi="Georgia"/>
          <w:sz w:val="24"/>
          <w:szCs w:val="24"/>
        </w:rPr>
      </w:pPr>
      <w:r>
        <w:rPr>
          <w:rFonts w:ascii="Georgia" w:hAnsi="Georgia"/>
          <w:sz w:val="24"/>
          <w:szCs w:val="24"/>
        </w:rPr>
        <w:t xml:space="preserve">Through </w:t>
      </w:r>
      <w:r w:rsidR="003A3012">
        <w:rPr>
          <w:rFonts w:ascii="Georgia" w:hAnsi="Georgia"/>
          <w:sz w:val="24"/>
          <w:szCs w:val="24"/>
        </w:rPr>
        <w:t>your</w:t>
      </w:r>
      <w:r w:rsidR="00876FB4" w:rsidRPr="00876FB4">
        <w:rPr>
          <w:rFonts w:ascii="Georgia" w:hAnsi="Georgia"/>
          <w:sz w:val="24"/>
          <w:szCs w:val="24"/>
        </w:rPr>
        <w:t xml:space="preserve"> cooperation in this kind of flexible learni</w:t>
      </w:r>
      <w:r w:rsidR="00CD2284">
        <w:rPr>
          <w:rFonts w:ascii="Georgia" w:hAnsi="Georgia"/>
          <w:sz w:val="24"/>
          <w:szCs w:val="24"/>
        </w:rPr>
        <w:t>ng delivery</w:t>
      </w:r>
      <w:r w:rsidR="00CD2284" w:rsidRPr="00884B67">
        <w:rPr>
          <w:rFonts w:ascii="Georgia" w:hAnsi="Georgia"/>
          <w:sz w:val="24"/>
          <w:szCs w:val="24"/>
        </w:rPr>
        <w:t>, understanding</w:t>
      </w:r>
      <w:r w:rsidR="00876FB4" w:rsidRPr="00884B67">
        <w:rPr>
          <w:rFonts w:ascii="Georgia" w:hAnsi="Georgia"/>
          <w:sz w:val="24"/>
          <w:szCs w:val="24"/>
        </w:rPr>
        <w:t xml:space="preserve"> </w:t>
      </w:r>
      <w:r w:rsidR="007A4A08" w:rsidRPr="00884B67">
        <w:rPr>
          <w:rFonts w:ascii="Georgia" w:hAnsi="Georgia"/>
          <w:sz w:val="24"/>
          <w:szCs w:val="24"/>
        </w:rPr>
        <w:t>chemistry in the study of matter, the changes it undergoes and the measurements used in chemistry</w:t>
      </w:r>
      <w:r w:rsidR="001C4336" w:rsidRPr="00884B67">
        <w:rPr>
          <w:rFonts w:ascii="Georgia" w:hAnsi="Georgia"/>
          <w:sz w:val="24"/>
          <w:szCs w:val="24"/>
        </w:rPr>
        <w:t xml:space="preserve"> is possible</w:t>
      </w:r>
      <w:r w:rsidR="00876FB4" w:rsidRPr="00884B67">
        <w:rPr>
          <w:rFonts w:ascii="Georgia" w:hAnsi="Georgia"/>
          <w:sz w:val="24"/>
          <w:szCs w:val="24"/>
        </w:rPr>
        <w:t>. It is expected that after usi</w:t>
      </w:r>
      <w:r w:rsidR="0084252D" w:rsidRPr="00884B67">
        <w:rPr>
          <w:rFonts w:ascii="Georgia" w:hAnsi="Georgia"/>
          <w:sz w:val="24"/>
          <w:szCs w:val="24"/>
        </w:rPr>
        <w:t xml:space="preserve">ng this module </w:t>
      </w:r>
      <w:r w:rsidR="00847BA8">
        <w:rPr>
          <w:rFonts w:ascii="Georgia" w:hAnsi="Georgia"/>
          <w:sz w:val="24"/>
          <w:szCs w:val="24"/>
        </w:rPr>
        <w:t>you</w:t>
      </w:r>
      <w:r w:rsidR="00876FB4" w:rsidRPr="00884B67">
        <w:rPr>
          <w:rFonts w:ascii="Georgia" w:hAnsi="Georgia"/>
          <w:sz w:val="24"/>
          <w:szCs w:val="24"/>
        </w:rPr>
        <w:t xml:space="preserve"> will become </w:t>
      </w:r>
      <w:r w:rsidR="001D737A" w:rsidRPr="00884B67">
        <w:rPr>
          <w:rFonts w:ascii="Georgia" w:hAnsi="Georgia"/>
          <w:sz w:val="24"/>
          <w:szCs w:val="24"/>
        </w:rPr>
        <w:t xml:space="preserve">well-oriented </w:t>
      </w:r>
      <w:r w:rsidR="007527EA" w:rsidRPr="00884B67">
        <w:rPr>
          <w:rFonts w:ascii="Georgia" w:hAnsi="Georgia"/>
          <w:sz w:val="24"/>
          <w:szCs w:val="24"/>
        </w:rPr>
        <w:t>on the basics of chemistry and be aware that chemical principles operate in all aspects of our lives and everyday activities</w:t>
      </w:r>
      <w:r w:rsidR="00876FB4" w:rsidRPr="00884B67">
        <w:rPr>
          <w:rFonts w:ascii="Georgia" w:hAnsi="Georgia"/>
          <w:sz w:val="24"/>
          <w:szCs w:val="24"/>
        </w:rPr>
        <w:t>.</w:t>
      </w:r>
    </w:p>
    <w:p w14:paraId="2A88C471" w14:textId="77777777" w:rsidR="00876FB4" w:rsidRDefault="00876FB4" w:rsidP="006136C5">
      <w:pPr>
        <w:spacing w:after="0"/>
        <w:rPr>
          <w:rFonts w:ascii="Georgia" w:hAnsi="Georgia"/>
          <w:sz w:val="24"/>
          <w:szCs w:val="24"/>
        </w:rPr>
      </w:pPr>
    </w:p>
    <w:p w14:paraId="73818093" w14:textId="77777777" w:rsidR="00876FB4" w:rsidRDefault="00876FB4" w:rsidP="006136C5">
      <w:pPr>
        <w:spacing w:after="0"/>
        <w:rPr>
          <w:rFonts w:ascii="Georgia" w:hAnsi="Georgia"/>
          <w:sz w:val="24"/>
          <w:szCs w:val="24"/>
        </w:rPr>
      </w:pPr>
    </w:p>
    <w:p w14:paraId="528F4E76" w14:textId="77777777" w:rsidR="00851899" w:rsidRDefault="00851899" w:rsidP="006136C5">
      <w:pPr>
        <w:spacing w:after="0"/>
        <w:rPr>
          <w:rFonts w:ascii="Georgia" w:hAnsi="Georgia"/>
          <w:sz w:val="24"/>
          <w:szCs w:val="24"/>
        </w:rPr>
      </w:pPr>
    </w:p>
    <w:p w14:paraId="4E1C5C57" w14:textId="77777777" w:rsidR="00851899" w:rsidRDefault="00851899" w:rsidP="006136C5">
      <w:pPr>
        <w:spacing w:after="0"/>
        <w:rPr>
          <w:rFonts w:ascii="Georgia" w:hAnsi="Georgia"/>
          <w:sz w:val="24"/>
          <w:szCs w:val="24"/>
        </w:rPr>
      </w:pPr>
    </w:p>
    <w:p w14:paraId="33CF156E" w14:textId="77777777" w:rsidR="00851899" w:rsidRDefault="00851899" w:rsidP="006136C5">
      <w:pPr>
        <w:spacing w:after="0"/>
        <w:rPr>
          <w:rFonts w:ascii="Georgia" w:hAnsi="Georgia"/>
          <w:sz w:val="24"/>
          <w:szCs w:val="24"/>
        </w:rPr>
      </w:pPr>
    </w:p>
    <w:p w14:paraId="0B3C2021" w14:textId="77777777" w:rsidR="00851899" w:rsidRDefault="00851899" w:rsidP="006136C5">
      <w:pPr>
        <w:spacing w:after="0"/>
        <w:rPr>
          <w:rFonts w:ascii="Georgia" w:hAnsi="Georgia"/>
          <w:sz w:val="24"/>
          <w:szCs w:val="24"/>
        </w:rPr>
      </w:pPr>
    </w:p>
    <w:p w14:paraId="26BDA22D" w14:textId="77777777" w:rsidR="00851899" w:rsidRDefault="00851899" w:rsidP="006136C5">
      <w:pPr>
        <w:spacing w:after="0"/>
        <w:rPr>
          <w:rFonts w:ascii="Georgia" w:hAnsi="Georgia"/>
          <w:sz w:val="24"/>
          <w:szCs w:val="24"/>
        </w:rPr>
      </w:pPr>
    </w:p>
    <w:p w14:paraId="22EA30FE" w14:textId="77777777" w:rsidR="00851899" w:rsidRDefault="00851899" w:rsidP="006136C5">
      <w:pPr>
        <w:spacing w:after="0"/>
        <w:rPr>
          <w:rFonts w:ascii="Georgia" w:hAnsi="Georgia"/>
          <w:sz w:val="24"/>
          <w:szCs w:val="24"/>
        </w:rPr>
      </w:pPr>
    </w:p>
    <w:p w14:paraId="26129075" w14:textId="77777777" w:rsidR="00851899" w:rsidRDefault="00851899" w:rsidP="006136C5">
      <w:pPr>
        <w:spacing w:after="0"/>
        <w:rPr>
          <w:rFonts w:ascii="Georgia" w:hAnsi="Georgia"/>
          <w:sz w:val="24"/>
          <w:szCs w:val="24"/>
        </w:rPr>
      </w:pPr>
    </w:p>
    <w:p w14:paraId="0D6A8832" w14:textId="77777777" w:rsidR="00801EA7" w:rsidRDefault="00801EA7">
      <w:pPr>
        <w:rPr>
          <w:rFonts w:ascii="Georgia" w:hAnsi="Georgia"/>
          <w:b/>
          <w:sz w:val="24"/>
          <w:szCs w:val="24"/>
        </w:rPr>
      </w:pPr>
      <w:r>
        <w:rPr>
          <w:rFonts w:ascii="Georgia" w:hAnsi="Georgia"/>
          <w:b/>
          <w:sz w:val="24"/>
          <w:szCs w:val="24"/>
        </w:rPr>
        <w:br w:type="page"/>
      </w:r>
    </w:p>
    <w:p w14:paraId="1C3E2D17" w14:textId="626D1279" w:rsidR="006136C5" w:rsidRPr="008A084F" w:rsidRDefault="006136C5" w:rsidP="006136C5">
      <w:pPr>
        <w:spacing w:after="0"/>
        <w:rPr>
          <w:rFonts w:ascii="Georgia" w:hAnsi="Georgia"/>
          <w:b/>
          <w:sz w:val="24"/>
          <w:szCs w:val="24"/>
          <w:u w:val="single"/>
        </w:rPr>
      </w:pPr>
      <w:r w:rsidRPr="008A084F">
        <w:rPr>
          <w:rFonts w:ascii="Georgia" w:hAnsi="Georgia"/>
          <w:b/>
          <w:sz w:val="24"/>
          <w:szCs w:val="24"/>
        </w:rPr>
        <w:lastRenderedPageBreak/>
        <w:t xml:space="preserve">Chapter </w:t>
      </w:r>
      <w:r w:rsidR="002253A0" w:rsidRPr="008A084F">
        <w:rPr>
          <w:rFonts w:ascii="Georgia" w:hAnsi="Georgia"/>
          <w:b/>
          <w:sz w:val="24"/>
          <w:szCs w:val="24"/>
          <w:u w:val="single"/>
        </w:rPr>
        <w:t>1</w:t>
      </w:r>
    </w:p>
    <w:p w14:paraId="6111AF50" w14:textId="77777777" w:rsidR="00876FB4" w:rsidRPr="008A084F" w:rsidRDefault="00876FB4" w:rsidP="006136C5">
      <w:pPr>
        <w:spacing w:after="0"/>
        <w:rPr>
          <w:rFonts w:ascii="Georgia" w:hAnsi="Georgia"/>
          <w:b/>
          <w:sz w:val="24"/>
          <w:szCs w:val="24"/>
        </w:rPr>
      </w:pPr>
    </w:p>
    <w:p w14:paraId="185484C1" w14:textId="057F6B82" w:rsidR="006136C5" w:rsidRPr="008A084F" w:rsidRDefault="006136C5" w:rsidP="006136C5">
      <w:pPr>
        <w:spacing w:after="0"/>
        <w:rPr>
          <w:rFonts w:ascii="Georgia" w:hAnsi="Georgia"/>
          <w:b/>
          <w:sz w:val="24"/>
          <w:szCs w:val="24"/>
        </w:rPr>
      </w:pPr>
      <w:r w:rsidRPr="008A084F">
        <w:rPr>
          <w:rFonts w:ascii="Georgia" w:hAnsi="Georgia"/>
          <w:b/>
          <w:sz w:val="24"/>
          <w:szCs w:val="24"/>
        </w:rPr>
        <w:tab/>
        <w:t>Title</w:t>
      </w:r>
      <w:r w:rsidR="00AC027B" w:rsidRPr="008A084F">
        <w:rPr>
          <w:rFonts w:ascii="Georgia" w:hAnsi="Georgia"/>
          <w:b/>
          <w:sz w:val="24"/>
          <w:szCs w:val="24"/>
        </w:rPr>
        <w:t xml:space="preserve">: </w:t>
      </w:r>
      <w:r w:rsidR="00273B6F">
        <w:rPr>
          <w:rFonts w:ascii="Georgia" w:hAnsi="Georgia"/>
          <w:b/>
          <w:sz w:val="24"/>
          <w:szCs w:val="24"/>
        </w:rPr>
        <w:t>Introduction to Chemistry: Matter and Measurem</w:t>
      </w:r>
      <w:r w:rsidR="00537A54">
        <w:rPr>
          <w:rFonts w:ascii="Georgia" w:hAnsi="Georgia"/>
          <w:b/>
          <w:sz w:val="24"/>
          <w:szCs w:val="24"/>
        </w:rPr>
        <w:t>ent</w:t>
      </w:r>
    </w:p>
    <w:p w14:paraId="14C9F995" w14:textId="77777777" w:rsidR="00876FB4" w:rsidRPr="008A084F" w:rsidRDefault="00876FB4" w:rsidP="006136C5">
      <w:pPr>
        <w:spacing w:after="0"/>
        <w:rPr>
          <w:rFonts w:ascii="Georgia" w:hAnsi="Georgia"/>
          <w:b/>
          <w:sz w:val="24"/>
          <w:szCs w:val="24"/>
        </w:rPr>
      </w:pPr>
    </w:p>
    <w:p w14:paraId="7D7598D5" w14:textId="44EAF7ED" w:rsidR="006136C5" w:rsidRPr="008A084F" w:rsidRDefault="006136C5" w:rsidP="006136C5">
      <w:pPr>
        <w:spacing w:after="0"/>
        <w:rPr>
          <w:rFonts w:ascii="Georgia" w:hAnsi="Georgia"/>
          <w:b/>
          <w:sz w:val="24"/>
          <w:szCs w:val="24"/>
        </w:rPr>
      </w:pPr>
      <w:r w:rsidRPr="008A084F">
        <w:rPr>
          <w:rFonts w:ascii="Georgia" w:hAnsi="Georgia"/>
          <w:b/>
          <w:sz w:val="24"/>
          <w:szCs w:val="24"/>
        </w:rPr>
        <w:tab/>
        <w:t xml:space="preserve">Overview </w:t>
      </w:r>
    </w:p>
    <w:p w14:paraId="6B31637D" w14:textId="63992997" w:rsidR="00AC39AA" w:rsidRPr="00AC39AA" w:rsidRDefault="00876FB4" w:rsidP="00AC39AA">
      <w:pPr>
        <w:ind w:left="709"/>
        <w:jc w:val="both"/>
        <w:rPr>
          <w:rFonts w:ascii="Georgia" w:hAnsi="Georgia"/>
        </w:rPr>
      </w:pPr>
      <w:r>
        <w:rPr>
          <w:rFonts w:ascii="Georgia" w:hAnsi="Georgia"/>
          <w:sz w:val="24"/>
          <w:szCs w:val="24"/>
        </w:rPr>
        <w:tab/>
      </w:r>
      <w:r>
        <w:rPr>
          <w:rFonts w:ascii="Georgia" w:hAnsi="Georgia"/>
          <w:sz w:val="24"/>
          <w:szCs w:val="24"/>
        </w:rPr>
        <w:tab/>
      </w:r>
      <w:r w:rsidR="00654499">
        <w:rPr>
          <w:rFonts w:ascii="Georgia" w:hAnsi="Georgia"/>
        </w:rPr>
        <w:t xml:space="preserve">Chemistry is the heart of many changes </w:t>
      </w:r>
      <w:r w:rsidR="00AC39AA">
        <w:rPr>
          <w:rFonts w:ascii="Georgia" w:hAnsi="Georgia"/>
        </w:rPr>
        <w:t xml:space="preserve">we see in the world around us, and it accounts for the different properties we see in matter. </w:t>
      </w:r>
      <w:r w:rsidR="00AC39AA" w:rsidRPr="00AC39AA">
        <w:rPr>
          <w:rFonts w:ascii="Georgia" w:hAnsi="Georgia"/>
        </w:rPr>
        <w:t xml:space="preserve">As you progress in this study, you will come to see how chemical principles operate in all aspects of our lives, from everyday activities like food preparation to more complex processes such as those that operate in the environment. </w:t>
      </w:r>
    </w:p>
    <w:p w14:paraId="36A15FE2" w14:textId="60C29910" w:rsidR="00876FB4" w:rsidRPr="00876FB4" w:rsidRDefault="00876FB4" w:rsidP="00876FB4">
      <w:pPr>
        <w:ind w:left="709"/>
        <w:jc w:val="both"/>
        <w:rPr>
          <w:rFonts w:ascii="Georgia" w:hAnsi="Georgia"/>
        </w:rPr>
      </w:pPr>
    </w:p>
    <w:p w14:paraId="2375107A" w14:textId="6A038EEC" w:rsidR="006136C5" w:rsidRPr="008A084F" w:rsidRDefault="009D45D2" w:rsidP="006136C5">
      <w:pPr>
        <w:spacing w:after="0"/>
        <w:rPr>
          <w:rFonts w:ascii="Georgia" w:hAnsi="Georgia"/>
          <w:b/>
          <w:sz w:val="24"/>
          <w:szCs w:val="24"/>
        </w:rPr>
      </w:pPr>
      <w:r w:rsidRPr="0051525C">
        <w:rPr>
          <w:rFonts w:ascii="Georgia" w:hAnsi="Georgia"/>
          <w:sz w:val="24"/>
          <w:szCs w:val="24"/>
        </w:rPr>
        <w:t xml:space="preserve">          </w:t>
      </w:r>
      <w:r w:rsidRPr="008A084F">
        <w:rPr>
          <w:rFonts w:ascii="Georgia" w:hAnsi="Georgia"/>
          <w:b/>
          <w:sz w:val="24"/>
          <w:szCs w:val="24"/>
        </w:rPr>
        <w:t xml:space="preserve">  </w:t>
      </w:r>
      <w:r w:rsidR="006136C5" w:rsidRPr="008A084F">
        <w:rPr>
          <w:rFonts w:ascii="Georgia" w:hAnsi="Georgia"/>
          <w:b/>
          <w:sz w:val="24"/>
          <w:szCs w:val="24"/>
        </w:rPr>
        <w:t>Learning Outcomes</w:t>
      </w:r>
    </w:p>
    <w:p w14:paraId="55316778" w14:textId="77777777" w:rsidR="00CE1F70" w:rsidRDefault="00876FB4" w:rsidP="00CE1F70">
      <w:pPr>
        <w:rPr>
          <w:rFonts w:ascii="Georgia" w:hAnsi="Georgia"/>
          <w:sz w:val="24"/>
          <w:szCs w:val="24"/>
        </w:rPr>
      </w:pPr>
      <w:r>
        <w:rPr>
          <w:rFonts w:ascii="Georgia" w:hAnsi="Georgia"/>
          <w:sz w:val="24"/>
          <w:szCs w:val="24"/>
        </w:rPr>
        <w:tab/>
      </w:r>
      <w:r w:rsidR="000C782F" w:rsidRPr="000C782F">
        <w:rPr>
          <w:rFonts w:ascii="Georgia" w:hAnsi="Georgia"/>
          <w:sz w:val="24"/>
          <w:szCs w:val="24"/>
        </w:rPr>
        <w:t xml:space="preserve"> </w:t>
      </w:r>
    </w:p>
    <w:p w14:paraId="2AE05BB0" w14:textId="00CE3325" w:rsidR="00CE1F70" w:rsidRPr="00CE1F70" w:rsidRDefault="00CE1F70" w:rsidP="00CE1F70">
      <w:pPr>
        <w:ind w:firstLine="720"/>
        <w:rPr>
          <w:rFonts w:ascii="Georgia" w:hAnsi="Georgia"/>
          <w:sz w:val="24"/>
          <w:szCs w:val="24"/>
        </w:rPr>
      </w:pPr>
      <w:r w:rsidRPr="00CE1F70">
        <w:rPr>
          <w:rFonts w:ascii="Georgia" w:hAnsi="Georgia"/>
          <w:sz w:val="24"/>
          <w:szCs w:val="24"/>
        </w:rPr>
        <w:t>At the end of the chapter,</w:t>
      </w:r>
      <w:r w:rsidR="0069102E">
        <w:rPr>
          <w:rFonts w:ascii="Georgia" w:hAnsi="Georgia"/>
          <w:sz w:val="24"/>
          <w:szCs w:val="24"/>
        </w:rPr>
        <w:t xml:space="preserve"> you</w:t>
      </w:r>
      <w:r w:rsidRPr="00CE1F70">
        <w:rPr>
          <w:rFonts w:ascii="Georgia" w:hAnsi="Georgia"/>
          <w:sz w:val="24"/>
          <w:szCs w:val="24"/>
        </w:rPr>
        <w:t xml:space="preserve"> will be able to: </w:t>
      </w:r>
    </w:p>
    <w:p w14:paraId="7C2A36C1" w14:textId="5B6C29BC" w:rsidR="00CE1F70" w:rsidRPr="00CE1F70" w:rsidRDefault="00FC31EF" w:rsidP="00463726">
      <w:pPr>
        <w:numPr>
          <w:ilvl w:val="0"/>
          <w:numId w:val="11"/>
        </w:numPr>
        <w:tabs>
          <w:tab w:val="num" w:pos="720"/>
        </w:tabs>
        <w:spacing w:after="120" w:line="240" w:lineRule="auto"/>
        <w:ind w:left="1077" w:hanging="357"/>
        <w:rPr>
          <w:rFonts w:ascii="Georgia" w:hAnsi="Georgia"/>
          <w:sz w:val="24"/>
          <w:szCs w:val="24"/>
        </w:rPr>
      </w:pPr>
      <w:r>
        <w:rPr>
          <w:rFonts w:ascii="Georgia" w:hAnsi="Georgia"/>
          <w:sz w:val="24"/>
          <w:szCs w:val="24"/>
        </w:rPr>
        <w:t>Distinguish among elements, compounds and mixtures</w:t>
      </w:r>
    </w:p>
    <w:p w14:paraId="7A837B10" w14:textId="0559AF60" w:rsidR="00CE1F70" w:rsidRPr="00CE1F70" w:rsidRDefault="00FC31EF" w:rsidP="00463726">
      <w:pPr>
        <w:numPr>
          <w:ilvl w:val="0"/>
          <w:numId w:val="11"/>
        </w:numPr>
        <w:tabs>
          <w:tab w:val="num" w:pos="720"/>
        </w:tabs>
        <w:spacing w:after="120" w:line="240" w:lineRule="auto"/>
        <w:ind w:left="1077" w:hanging="357"/>
        <w:rPr>
          <w:rFonts w:ascii="Georgia" w:hAnsi="Georgia"/>
          <w:sz w:val="24"/>
          <w:szCs w:val="24"/>
        </w:rPr>
      </w:pPr>
      <w:r>
        <w:rPr>
          <w:rFonts w:ascii="Georgia" w:hAnsi="Georgia"/>
          <w:sz w:val="24"/>
          <w:szCs w:val="24"/>
        </w:rPr>
        <w:t>Identify symbols of common elements</w:t>
      </w:r>
    </w:p>
    <w:p w14:paraId="21152175" w14:textId="11750E56" w:rsidR="00CE1F70" w:rsidRDefault="00FC31EF" w:rsidP="00463726">
      <w:pPr>
        <w:numPr>
          <w:ilvl w:val="0"/>
          <w:numId w:val="11"/>
        </w:numPr>
        <w:tabs>
          <w:tab w:val="num" w:pos="720"/>
        </w:tabs>
        <w:spacing w:after="120" w:line="240" w:lineRule="auto"/>
        <w:ind w:left="1077" w:hanging="357"/>
        <w:rPr>
          <w:rFonts w:ascii="Georgia" w:hAnsi="Georgia"/>
          <w:sz w:val="24"/>
          <w:szCs w:val="24"/>
        </w:rPr>
      </w:pPr>
      <w:r>
        <w:rPr>
          <w:rFonts w:ascii="Georgia" w:hAnsi="Georgia"/>
          <w:sz w:val="24"/>
          <w:szCs w:val="24"/>
        </w:rPr>
        <w:t>Identify common metric prefixes</w:t>
      </w:r>
    </w:p>
    <w:p w14:paraId="52B3C0A6" w14:textId="75F73485" w:rsidR="00CE1F70" w:rsidRDefault="00FC31EF" w:rsidP="00463726">
      <w:pPr>
        <w:numPr>
          <w:ilvl w:val="0"/>
          <w:numId w:val="11"/>
        </w:numPr>
        <w:tabs>
          <w:tab w:val="num" w:pos="720"/>
        </w:tabs>
        <w:spacing w:after="120" w:line="240" w:lineRule="auto"/>
        <w:ind w:left="1077" w:hanging="357"/>
        <w:rPr>
          <w:rFonts w:ascii="Georgia" w:hAnsi="Georgia"/>
          <w:sz w:val="24"/>
          <w:szCs w:val="24"/>
        </w:rPr>
      </w:pPr>
      <w:r>
        <w:rPr>
          <w:rFonts w:ascii="Georgia" w:hAnsi="Georgia"/>
          <w:sz w:val="24"/>
          <w:szCs w:val="24"/>
        </w:rPr>
        <w:t>Demonstrate the use of significant figures, scientific notation and SI units in calculations</w:t>
      </w:r>
    </w:p>
    <w:p w14:paraId="27A6D42B" w14:textId="1A7949FE" w:rsidR="00CE1F70" w:rsidRPr="00CE1F70" w:rsidRDefault="00FC31EF" w:rsidP="00463726">
      <w:pPr>
        <w:numPr>
          <w:ilvl w:val="0"/>
          <w:numId w:val="11"/>
        </w:numPr>
        <w:tabs>
          <w:tab w:val="num" w:pos="720"/>
        </w:tabs>
        <w:spacing w:after="120" w:line="240" w:lineRule="auto"/>
        <w:ind w:left="1077" w:hanging="357"/>
        <w:rPr>
          <w:rFonts w:ascii="Georgia" w:hAnsi="Georgia"/>
          <w:sz w:val="24"/>
          <w:szCs w:val="24"/>
        </w:rPr>
      </w:pPr>
      <w:r>
        <w:rPr>
          <w:rFonts w:ascii="Georgia" w:hAnsi="Georgia"/>
          <w:sz w:val="24"/>
          <w:szCs w:val="24"/>
        </w:rPr>
        <w:t>Employ dimensional analysis in calculations</w:t>
      </w:r>
    </w:p>
    <w:p w14:paraId="7D9AC036" w14:textId="34CCC40A" w:rsidR="00876FB4" w:rsidRPr="0051525C" w:rsidRDefault="00876FB4" w:rsidP="00CE1F70">
      <w:pPr>
        <w:spacing w:after="0"/>
        <w:ind w:left="360"/>
        <w:rPr>
          <w:rFonts w:ascii="Georgia" w:hAnsi="Georgia"/>
          <w:sz w:val="24"/>
          <w:szCs w:val="24"/>
        </w:rPr>
      </w:pPr>
    </w:p>
    <w:p w14:paraId="5D05DDC7" w14:textId="77777777" w:rsidR="006136C5" w:rsidRPr="00F25430" w:rsidRDefault="006136C5" w:rsidP="006136C5">
      <w:pPr>
        <w:spacing w:after="0"/>
        <w:rPr>
          <w:rFonts w:ascii="Georgia" w:hAnsi="Georgia"/>
          <w:b/>
          <w:sz w:val="24"/>
          <w:szCs w:val="24"/>
        </w:rPr>
      </w:pPr>
      <w:r w:rsidRPr="0051525C">
        <w:rPr>
          <w:rFonts w:ascii="Georgia" w:hAnsi="Georgia"/>
          <w:sz w:val="24"/>
          <w:szCs w:val="24"/>
        </w:rPr>
        <w:tab/>
      </w:r>
      <w:r w:rsidRPr="00F25430">
        <w:rPr>
          <w:rFonts w:ascii="Georgia" w:hAnsi="Georgia"/>
          <w:b/>
          <w:sz w:val="24"/>
          <w:szCs w:val="24"/>
        </w:rPr>
        <w:t>Pre-test</w:t>
      </w:r>
    </w:p>
    <w:p w14:paraId="0CA13511" w14:textId="77777777" w:rsidR="00876FB4" w:rsidRPr="00177243" w:rsidRDefault="006136C5" w:rsidP="00876FB4">
      <w:pPr>
        <w:rPr>
          <w:rFonts w:ascii="Georgia" w:hAnsi="Georgia"/>
          <w:sz w:val="24"/>
          <w:szCs w:val="24"/>
        </w:rPr>
      </w:pPr>
      <w:r w:rsidRPr="0051525C">
        <w:rPr>
          <w:rFonts w:ascii="Georgia" w:hAnsi="Georgia"/>
          <w:sz w:val="24"/>
          <w:szCs w:val="24"/>
        </w:rPr>
        <w:t xml:space="preserve">   </w:t>
      </w:r>
      <w:r w:rsidR="00876FB4">
        <w:rPr>
          <w:rFonts w:ascii="Georgia" w:hAnsi="Georgia"/>
          <w:sz w:val="24"/>
          <w:szCs w:val="24"/>
        </w:rPr>
        <w:tab/>
      </w:r>
      <w:r w:rsidR="00876FB4" w:rsidRPr="00177243">
        <w:rPr>
          <w:rFonts w:ascii="Georgia" w:hAnsi="Georgia"/>
          <w:b/>
          <w:bCs/>
          <w:sz w:val="24"/>
          <w:szCs w:val="24"/>
        </w:rPr>
        <w:t>Instructions</w:t>
      </w:r>
      <w:r w:rsidR="00876FB4" w:rsidRPr="00177243">
        <w:rPr>
          <w:rFonts w:ascii="Georgia" w:hAnsi="Georgia"/>
          <w:sz w:val="24"/>
          <w:szCs w:val="24"/>
        </w:rPr>
        <w:t>: To test your prior knowledge, please answer the pre-test.</w:t>
      </w:r>
    </w:p>
    <w:p w14:paraId="1BD1DE6A" w14:textId="265E015B" w:rsidR="007B3C0F" w:rsidRPr="001710AC" w:rsidRDefault="00C06B5B" w:rsidP="00463726">
      <w:pPr>
        <w:numPr>
          <w:ilvl w:val="0"/>
          <w:numId w:val="12"/>
        </w:numPr>
        <w:tabs>
          <w:tab w:val="num" w:pos="720"/>
        </w:tabs>
        <w:spacing w:after="0"/>
        <w:jc w:val="both"/>
        <w:rPr>
          <w:rFonts w:ascii="Georgia" w:hAnsi="Georgia"/>
          <w:sz w:val="24"/>
          <w:szCs w:val="24"/>
        </w:rPr>
      </w:pPr>
      <w:r w:rsidRPr="001710AC">
        <w:rPr>
          <w:rFonts w:ascii="Georgia" w:hAnsi="Georgia"/>
          <w:sz w:val="24"/>
          <w:szCs w:val="24"/>
        </w:rPr>
        <w:t xml:space="preserve">Define </w:t>
      </w:r>
      <w:r w:rsidR="007B3C0F" w:rsidRPr="001710AC">
        <w:rPr>
          <w:rFonts w:ascii="Georgia" w:hAnsi="Georgia"/>
          <w:sz w:val="24"/>
          <w:szCs w:val="24"/>
        </w:rPr>
        <w:t>the 3 states of matter</w:t>
      </w:r>
      <w:ins w:id="3" w:author="ACER" w:date="2020-10-02T10:47:00Z">
        <w:r w:rsidR="00496684">
          <w:rPr>
            <w:rFonts w:ascii="Georgia" w:hAnsi="Georgia"/>
            <w:sz w:val="24"/>
            <w:szCs w:val="24"/>
          </w:rPr>
          <w:t>.</w:t>
        </w:r>
      </w:ins>
      <w:r w:rsidR="00DA2CC5" w:rsidRPr="001710AC">
        <w:rPr>
          <w:rFonts w:ascii="Georgia" w:hAnsi="Georgia"/>
          <w:sz w:val="24"/>
          <w:szCs w:val="24"/>
        </w:rPr>
        <w:t xml:space="preserve"> </w:t>
      </w:r>
      <w:r w:rsidR="00DA2CC5" w:rsidRPr="00496684">
        <w:rPr>
          <w:rFonts w:ascii="Georgia" w:hAnsi="Georgia"/>
          <w:i/>
          <w:iCs/>
          <w:sz w:val="24"/>
          <w:szCs w:val="24"/>
          <w:rPrChange w:id="4" w:author="ACER" w:date="2020-10-02T10:47:00Z">
            <w:rPr>
              <w:rFonts w:ascii="Georgia" w:hAnsi="Georgia"/>
              <w:sz w:val="24"/>
              <w:szCs w:val="24"/>
              <w:highlight w:val="yellow"/>
            </w:rPr>
          </w:rPrChange>
        </w:rPr>
        <w:t>(Solid, liquid, gas)</w:t>
      </w:r>
    </w:p>
    <w:p w14:paraId="22312CBD" w14:textId="62627058" w:rsidR="007B3C0F" w:rsidRPr="00496684" w:rsidRDefault="007B3C0F" w:rsidP="00463726">
      <w:pPr>
        <w:numPr>
          <w:ilvl w:val="0"/>
          <w:numId w:val="12"/>
        </w:numPr>
        <w:tabs>
          <w:tab w:val="num" w:pos="720"/>
        </w:tabs>
        <w:spacing w:after="0"/>
        <w:jc w:val="both"/>
        <w:rPr>
          <w:rFonts w:ascii="Georgia" w:hAnsi="Georgia"/>
          <w:i/>
          <w:iCs/>
          <w:sz w:val="24"/>
          <w:szCs w:val="24"/>
          <w:rPrChange w:id="5" w:author="ACER" w:date="2020-10-02T10:47:00Z">
            <w:rPr>
              <w:rFonts w:ascii="Georgia" w:hAnsi="Georgia"/>
              <w:sz w:val="24"/>
              <w:szCs w:val="24"/>
              <w:highlight w:val="yellow"/>
            </w:rPr>
          </w:rPrChange>
        </w:rPr>
      </w:pPr>
      <w:r w:rsidRPr="001710AC">
        <w:rPr>
          <w:rFonts w:ascii="Georgia" w:hAnsi="Georgia"/>
          <w:sz w:val="24"/>
          <w:szCs w:val="24"/>
          <w:lang w:val="en-US"/>
        </w:rPr>
        <w:t>These substances cannot be decomposed into simpler substances</w:t>
      </w:r>
      <w:ins w:id="6" w:author="ACER" w:date="2020-10-02T10:47:00Z">
        <w:r w:rsidR="00496684">
          <w:rPr>
            <w:rFonts w:ascii="Georgia" w:hAnsi="Georgia"/>
            <w:sz w:val="24"/>
            <w:szCs w:val="24"/>
            <w:lang w:val="en-US"/>
          </w:rPr>
          <w:t>.</w:t>
        </w:r>
      </w:ins>
      <w:r w:rsidR="00AC2C77" w:rsidRPr="00496684">
        <w:rPr>
          <w:rFonts w:ascii="Georgia" w:hAnsi="Georgia"/>
          <w:i/>
          <w:iCs/>
          <w:sz w:val="24"/>
          <w:szCs w:val="24"/>
          <w:lang w:val="en-US"/>
          <w:rPrChange w:id="7" w:author="ACER" w:date="2020-10-02T10:47:00Z">
            <w:rPr>
              <w:rFonts w:ascii="Georgia" w:hAnsi="Georgia"/>
              <w:sz w:val="24"/>
              <w:szCs w:val="24"/>
              <w:lang w:val="en-US"/>
            </w:rPr>
          </w:rPrChange>
        </w:rPr>
        <w:t xml:space="preserve"> </w:t>
      </w:r>
      <w:r w:rsidR="00AC2C77" w:rsidRPr="00496684">
        <w:rPr>
          <w:rFonts w:ascii="Georgia" w:hAnsi="Georgia"/>
          <w:i/>
          <w:iCs/>
          <w:sz w:val="24"/>
          <w:szCs w:val="24"/>
          <w:lang w:val="en-US"/>
          <w:rPrChange w:id="8" w:author="ACER" w:date="2020-10-02T10:47:00Z">
            <w:rPr>
              <w:rFonts w:ascii="Georgia" w:hAnsi="Georgia"/>
              <w:sz w:val="24"/>
              <w:szCs w:val="24"/>
              <w:highlight w:val="yellow"/>
              <w:lang w:val="en-US"/>
            </w:rPr>
          </w:rPrChange>
        </w:rPr>
        <w:t>(pure substances)</w:t>
      </w:r>
    </w:p>
    <w:p w14:paraId="0F27AE83" w14:textId="7BA0D586" w:rsidR="007B3C0F" w:rsidRPr="001710AC" w:rsidRDefault="007B3C0F" w:rsidP="00463726">
      <w:pPr>
        <w:numPr>
          <w:ilvl w:val="0"/>
          <w:numId w:val="12"/>
        </w:numPr>
        <w:tabs>
          <w:tab w:val="num" w:pos="720"/>
        </w:tabs>
        <w:spacing w:after="0"/>
        <w:jc w:val="both"/>
        <w:rPr>
          <w:rFonts w:ascii="Georgia" w:hAnsi="Georgia"/>
          <w:sz w:val="24"/>
          <w:szCs w:val="24"/>
        </w:rPr>
      </w:pPr>
      <w:r w:rsidRPr="001710AC">
        <w:rPr>
          <w:rFonts w:ascii="Georgia" w:hAnsi="Georgia"/>
          <w:sz w:val="24"/>
          <w:szCs w:val="24"/>
          <w:lang w:val="en-US"/>
        </w:rPr>
        <w:t>What elements can exist naturally as diatomic?</w:t>
      </w:r>
      <w:r w:rsidR="00AC2C77" w:rsidRPr="001710AC">
        <w:rPr>
          <w:rFonts w:ascii="Georgia" w:hAnsi="Georgia"/>
          <w:sz w:val="24"/>
          <w:szCs w:val="24"/>
          <w:lang w:val="en-US"/>
        </w:rPr>
        <w:t xml:space="preserve"> </w:t>
      </w:r>
      <w:r w:rsidR="00AC2C77" w:rsidRPr="00364E88">
        <w:rPr>
          <w:rFonts w:ascii="Georgia" w:hAnsi="Georgia"/>
          <w:i/>
          <w:iCs/>
          <w:sz w:val="24"/>
          <w:szCs w:val="24"/>
          <w:lang w:val="en-US"/>
          <w:rPrChange w:id="9" w:author="ACER" w:date="2020-10-02T10:46:00Z">
            <w:rPr>
              <w:rFonts w:ascii="Georgia" w:hAnsi="Georgia"/>
              <w:sz w:val="24"/>
              <w:szCs w:val="24"/>
              <w:highlight w:val="yellow"/>
              <w:lang w:val="en-US"/>
            </w:rPr>
          </w:rPrChange>
        </w:rPr>
        <w:t>(elements)</w:t>
      </w:r>
    </w:p>
    <w:p w14:paraId="477CAC2A" w14:textId="367177F3" w:rsidR="007B3C0F" w:rsidRPr="001710AC" w:rsidRDefault="007B3C0F" w:rsidP="00463726">
      <w:pPr>
        <w:numPr>
          <w:ilvl w:val="0"/>
          <w:numId w:val="12"/>
        </w:numPr>
        <w:tabs>
          <w:tab w:val="num" w:pos="720"/>
        </w:tabs>
        <w:spacing w:after="0"/>
        <w:jc w:val="both"/>
        <w:rPr>
          <w:rFonts w:ascii="Georgia" w:hAnsi="Georgia"/>
          <w:sz w:val="24"/>
          <w:szCs w:val="24"/>
        </w:rPr>
      </w:pPr>
      <w:r w:rsidRPr="001710AC">
        <w:rPr>
          <w:rFonts w:ascii="Georgia" w:hAnsi="Georgia"/>
          <w:sz w:val="24"/>
          <w:szCs w:val="24"/>
          <w:lang w:val="en-US"/>
        </w:rPr>
        <w:t>Mixtures that are uniform throughout are called ____</w:t>
      </w:r>
      <w:ins w:id="10" w:author="ACER" w:date="2020-10-02T10:27:00Z">
        <w:r w:rsidR="00F94B80" w:rsidRPr="001710AC">
          <w:rPr>
            <w:rFonts w:ascii="Georgia" w:hAnsi="Georgia"/>
            <w:sz w:val="24"/>
            <w:szCs w:val="24"/>
            <w:lang w:val="en-US"/>
          </w:rPr>
          <w:t>.</w:t>
        </w:r>
      </w:ins>
      <w:r w:rsidR="00AC2C77" w:rsidRPr="001710AC">
        <w:rPr>
          <w:rFonts w:ascii="Georgia" w:hAnsi="Georgia"/>
          <w:sz w:val="24"/>
          <w:szCs w:val="24"/>
          <w:lang w:val="en-US"/>
        </w:rPr>
        <w:t xml:space="preserve"> </w:t>
      </w:r>
      <w:r w:rsidR="00AC2C77" w:rsidRPr="00364E88">
        <w:rPr>
          <w:rFonts w:ascii="Georgia" w:hAnsi="Georgia"/>
          <w:i/>
          <w:iCs/>
          <w:sz w:val="24"/>
          <w:szCs w:val="24"/>
          <w:lang w:val="en-US"/>
          <w:rPrChange w:id="11" w:author="ACER" w:date="2020-10-02T10:46:00Z">
            <w:rPr>
              <w:rFonts w:ascii="Georgia" w:hAnsi="Georgia"/>
              <w:sz w:val="24"/>
              <w:szCs w:val="24"/>
              <w:highlight w:val="yellow"/>
              <w:lang w:val="en-US"/>
            </w:rPr>
          </w:rPrChange>
        </w:rPr>
        <w:t>(compounds)</w:t>
      </w:r>
    </w:p>
    <w:p w14:paraId="2462477A" w14:textId="77777777" w:rsidR="008D33B2" w:rsidRPr="001710AC" w:rsidRDefault="008D33B2" w:rsidP="008D33B2">
      <w:pPr>
        <w:numPr>
          <w:ilvl w:val="0"/>
          <w:numId w:val="12"/>
        </w:numPr>
        <w:tabs>
          <w:tab w:val="num" w:pos="720"/>
        </w:tabs>
        <w:spacing w:after="0"/>
        <w:jc w:val="both"/>
        <w:rPr>
          <w:ins w:id="12" w:author="ACER" w:date="2020-10-02T10:42:00Z"/>
          <w:rFonts w:ascii="Georgia" w:hAnsi="Georgia"/>
          <w:sz w:val="24"/>
          <w:szCs w:val="24"/>
        </w:rPr>
      </w:pPr>
      <w:ins w:id="13" w:author="ACER" w:date="2020-10-02T10:42:00Z">
        <w:r w:rsidRPr="001710AC">
          <w:rPr>
            <w:rFonts w:ascii="Georgia" w:hAnsi="Georgia"/>
            <w:sz w:val="24"/>
            <w:szCs w:val="24"/>
            <w:lang w:val="en-US"/>
          </w:rPr>
          <w:t xml:space="preserve">Provide the chemical symbol of the following: </w:t>
        </w:r>
      </w:ins>
    </w:p>
    <w:p w14:paraId="695CDC86" w14:textId="7B936980" w:rsidR="008D33B2" w:rsidRPr="001710AC" w:rsidRDefault="008D33B2" w:rsidP="008D33B2">
      <w:pPr>
        <w:pStyle w:val="ListParagraph"/>
        <w:numPr>
          <w:ilvl w:val="0"/>
          <w:numId w:val="38"/>
        </w:numPr>
        <w:rPr>
          <w:ins w:id="14" w:author="ACER" w:date="2020-10-02T10:42:00Z"/>
          <w:lang w:val="en-US"/>
        </w:rPr>
      </w:pPr>
      <w:ins w:id="15" w:author="ACER" w:date="2020-10-02T10:42:00Z">
        <w:r w:rsidRPr="001710AC">
          <w:rPr>
            <w:lang w:val="en-US"/>
          </w:rPr>
          <w:t xml:space="preserve">Carbon </w:t>
        </w:r>
        <w:r w:rsidRPr="001710AC">
          <w:rPr>
            <w:i/>
            <w:iCs/>
            <w:lang w:val="en-US"/>
            <w:rPrChange w:id="16" w:author="ACER" w:date="2020-10-02T10:46:00Z">
              <w:rPr>
                <w:lang w:val="en-US"/>
              </w:rPr>
            </w:rPrChange>
          </w:rPr>
          <w:t>(C)</w:t>
        </w:r>
      </w:ins>
    </w:p>
    <w:p w14:paraId="2A84EC47" w14:textId="20F96E8B" w:rsidR="008D33B2" w:rsidRPr="001710AC" w:rsidRDefault="008D33B2" w:rsidP="008D33B2">
      <w:pPr>
        <w:pStyle w:val="ListParagraph"/>
        <w:numPr>
          <w:ilvl w:val="0"/>
          <w:numId w:val="38"/>
        </w:numPr>
        <w:rPr>
          <w:ins w:id="17" w:author="ACER" w:date="2020-10-02T10:42:00Z"/>
        </w:rPr>
      </w:pPr>
      <w:ins w:id="18" w:author="ACER" w:date="2020-10-02T10:42:00Z">
        <w:r w:rsidRPr="001710AC">
          <w:t xml:space="preserve">Magnesium </w:t>
        </w:r>
        <w:r w:rsidRPr="001710AC">
          <w:rPr>
            <w:i/>
            <w:iCs/>
            <w:rPrChange w:id="19" w:author="ACER" w:date="2020-10-02T10:46:00Z">
              <w:rPr/>
            </w:rPrChange>
          </w:rPr>
          <w:t>(Mg)</w:t>
        </w:r>
      </w:ins>
    </w:p>
    <w:p w14:paraId="48693356" w14:textId="0B7D3AD6" w:rsidR="008D33B2" w:rsidRPr="001710AC" w:rsidRDefault="008D33B2" w:rsidP="008D33B2">
      <w:pPr>
        <w:pStyle w:val="ListParagraph"/>
        <w:numPr>
          <w:ilvl w:val="0"/>
          <w:numId w:val="38"/>
        </w:numPr>
        <w:rPr>
          <w:ins w:id="20" w:author="ACER" w:date="2020-10-02T10:42:00Z"/>
        </w:rPr>
      </w:pPr>
      <w:ins w:id="21" w:author="ACER" w:date="2020-10-02T10:42:00Z">
        <w:r w:rsidRPr="001710AC">
          <w:t>Copper</w:t>
        </w:r>
      </w:ins>
      <w:ins w:id="22" w:author="ACER" w:date="2020-10-02T10:43:00Z">
        <w:r w:rsidRPr="001710AC">
          <w:t xml:space="preserve"> </w:t>
        </w:r>
        <w:r w:rsidRPr="001710AC">
          <w:rPr>
            <w:i/>
            <w:iCs/>
            <w:rPrChange w:id="23" w:author="ACER" w:date="2020-10-02T10:46:00Z">
              <w:rPr/>
            </w:rPrChange>
          </w:rPr>
          <w:t>(Cu)</w:t>
        </w:r>
      </w:ins>
    </w:p>
    <w:p w14:paraId="06E35864" w14:textId="4C475440" w:rsidR="008D33B2" w:rsidRPr="001710AC" w:rsidRDefault="008D33B2" w:rsidP="008D33B2">
      <w:pPr>
        <w:pStyle w:val="ListParagraph"/>
        <w:numPr>
          <w:ilvl w:val="0"/>
          <w:numId w:val="38"/>
        </w:numPr>
        <w:rPr>
          <w:ins w:id="24" w:author="ACER" w:date="2020-10-02T10:42:00Z"/>
        </w:rPr>
      </w:pPr>
      <w:ins w:id="25" w:author="ACER" w:date="2020-10-02T10:42:00Z">
        <w:r w:rsidRPr="001710AC">
          <w:t>Silver</w:t>
        </w:r>
      </w:ins>
      <w:ins w:id="26" w:author="ACER" w:date="2020-10-02T10:43:00Z">
        <w:r w:rsidRPr="001710AC">
          <w:t xml:space="preserve"> </w:t>
        </w:r>
        <w:r w:rsidRPr="001710AC">
          <w:rPr>
            <w:i/>
            <w:iCs/>
            <w:rPrChange w:id="27" w:author="ACER" w:date="2020-10-02T10:46:00Z">
              <w:rPr/>
            </w:rPrChange>
          </w:rPr>
          <w:t>(Ag)</w:t>
        </w:r>
      </w:ins>
    </w:p>
    <w:p w14:paraId="14E5A61F" w14:textId="5E274A82" w:rsidR="007B3C0F" w:rsidRPr="001710AC" w:rsidDel="008D33B2" w:rsidRDefault="007B3C0F" w:rsidP="00463726">
      <w:pPr>
        <w:numPr>
          <w:ilvl w:val="0"/>
          <w:numId w:val="12"/>
        </w:numPr>
        <w:tabs>
          <w:tab w:val="num" w:pos="720"/>
        </w:tabs>
        <w:spacing w:after="0"/>
        <w:jc w:val="both"/>
        <w:rPr>
          <w:del w:id="28" w:author="ACER" w:date="2020-10-02T10:42:00Z"/>
          <w:rFonts w:ascii="Georgia" w:hAnsi="Georgia"/>
          <w:sz w:val="24"/>
          <w:szCs w:val="24"/>
        </w:rPr>
      </w:pPr>
      <w:del w:id="29" w:author="ACER" w:date="2020-10-02T10:42:00Z">
        <w:r w:rsidRPr="001710AC" w:rsidDel="008D33B2">
          <w:rPr>
            <w:rFonts w:ascii="Georgia" w:hAnsi="Georgia"/>
            <w:sz w:val="24"/>
            <w:szCs w:val="24"/>
            <w:lang w:val="en-US"/>
          </w:rPr>
          <w:delText>_____ properties can be observed without changing the identity and composition of the substance</w:delText>
        </w:r>
        <w:r w:rsidR="00AC2C77" w:rsidRPr="001710AC" w:rsidDel="008D33B2">
          <w:rPr>
            <w:rFonts w:ascii="Georgia" w:hAnsi="Georgia"/>
            <w:sz w:val="24"/>
            <w:szCs w:val="24"/>
            <w:lang w:val="en-US"/>
          </w:rPr>
          <w:delText xml:space="preserve"> </w:delText>
        </w:r>
        <w:r w:rsidR="00AC2C77" w:rsidRPr="001710AC" w:rsidDel="008D33B2">
          <w:rPr>
            <w:rFonts w:ascii="Georgia" w:hAnsi="Georgia"/>
            <w:sz w:val="24"/>
            <w:szCs w:val="24"/>
            <w:lang w:val="en-US"/>
            <w:rPrChange w:id="30" w:author="ACER" w:date="2020-10-02T10:44:00Z">
              <w:rPr>
                <w:rFonts w:ascii="Georgia" w:hAnsi="Georgia"/>
                <w:sz w:val="24"/>
                <w:szCs w:val="24"/>
                <w:highlight w:val="yellow"/>
                <w:lang w:val="en-US"/>
              </w:rPr>
            </w:rPrChange>
          </w:rPr>
          <w:delText>(Hydrogen and Oxygen)</w:delText>
        </w:r>
      </w:del>
    </w:p>
    <w:p w14:paraId="3B9B7FDF" w14:textId="5ACC3720" w:rsidR="001F49A0" w:rsidRPr="001710AC" w:rsidRDefault="00DF73FE" w:rsidP="001F49A0">
      <w:pPr>
        <w:spacing w:after="0"/>
        <w:ind w:left="720"/>
        <w:jc w:val="both"/>
        <w:rPr>
          <w:rFonts w:ascii="Georgia" w:hAnsi="Georgia"/>
          <w:sz w:val="24"/>
          <w:szCs w:val="24"/>
        </w:rPr>
      </w:pPr>
      <w:r w:rsidRPr="001710AC">
        <w:rPr>
          <w:rFonts w:ascii="Georgia" w:hAnsi="Georgia"/>
          <w:sz w:val="24"/>
          <w:szCs w:val="24"/>
        </w:rPr>
        <w:t>6</w:t>
      </w:r>
      <w:r w:rsidR="001F49A0" w:rsidRPr="001710AC">
        <w:rPr>
          <w:rFonts w:ascii="Georgia" w:hAnsi="Georgia"/>
          <w:sz w:val="24"/>
          <w:szCs w:val="24"/>
        </w:rPr>
        <w:t xml:space="preserve">. ____ properties </w:t>
      </w:r>
      <w:r w:rsidR="001F49A0" w:rsidRPr="001710AC">
        <w:rPr>
          <w:rFonts w:ascii="Georgia" w:hAnsi="Georgia"/>
          <w:sz w:val="24"/>
          <w:szCs w:val="24"/>
          <w:lang w:val="en-US"/>
        </w:rPr>
        <w:t xml:space="preserve">do not depend on the amount of sample being examined </w:t>
      </w:r>
      <w:r w:rsidR="00AC2C77" w:rsidRPr="001710AC">
        <w:rPr>
          <w:rFonts w:ascii="Georgia" w:hAnsi="Georgia"/>
          <w:i/>
          <w:iCs/>
          <w:sz w:val="24"/>
          <w:szCs w:val="24"/>
          <w:lang w:val="en-US"/>
          <w:rPrChange w:id="31" w:author="ACER" w:date="2020-10-02T10:46:00Z">
            <w:rPr>
              <w:rFonts w:ascii="Georgia" w:hAnsi="Georgia"/>
              <w:sz w:val="24"/>
              <w:szCs w:val="24"/>
              <w:highlight w:val="yellow"/>
              <w:lang w:val="en-US"/>
            </w:rPr>
          </w:rPrChange>
        </w:rPr>
        <w:t>(intensive)</w:t>
      </w:r>
    </w:p>
    <w:p w14:paraId="57855651" w14:textId="676BA5AB" w:rsidR="001F49A0" w:rsidRPr="001710AC" w:rsidRDefault="00DF73FE" w:rsidP="001F49A0">
      <w:pPr>
        <w:spacing w:after="0"/>
        <w:ind w:left="720"/>
        <w:jc w:val="both"/>
        <w:rPr>
          <w:rFonts w:ascii="Georgia" w:hAnsi="Georgia"/>
          <w:sz w:val="24"/>
          <w:szCs w:val="24"/>
        </w:rPr>
      </w:pPr>
      <w:r w:rsidRPr="001710AC">
        <w:rPr>
          <w:rFonts w:ascii="Georgia" w:hAnsi="Georgia"/>
          <w:sz w:val="24"/>
          <w:szCs w:val="24"/>
          <w:lang w:val="en-US"/>
        </w:rPr>
        <w:t>7</w:t>
      </w:r>
      <w:r w:rsidR="001F49A0" w:rsidRPr="001710AC">
        <w:rPr>
          <w:rFonts w:ascii="Georgia" w:hAnsi="Georgia"/>
          <w:sz w:val="24"/>
          <w:szCs w:val="24"/>
          <w:lang w:val="en-US"/>
        </w:rPr>
        <w:t xml:space="preserve">. ____ properties depend on the amount of sample, with two examples being mass and volume. </w:t>
      </w:r>
      <w:r w:rsidR="00AC2C77" w:rsidRPr="001710AC">
        <w:rPr>
          <w:rFonts w:ascii="Georgia" w:hAnsi="Georgia"/>
          <w:i/>
          <w:iCs/>
          <w:sz w:val="24"/>
          <w:szCs w:val="24"/>
          <w:lang w:val="en-US"/>
          <w:rPrChange w:id="32" w:author="ACER" w:date="2020-10-02T10:45:00Z">
            <w:rPr>
              <w:rFonts w:ascii="Georgia" w:hAnsi="Georgia"/>
              <w:sz w:val="24"/>
              <w:szCs w:val="24"/>
              <w:highlight w:val="yellow"/>
              <w:lang w:val="en-US"/>
            </w:rPr>
          </w:rPrChange>
        </w:rPr>
        <w:t>(extensive)</w:t>
      </w:r>
    </w:p>
    <w:p w14:paraId="7C883E9F" w14:textId="78BDDBBA" w:rsidR="001F49A0" w:rsidRPr="001710AC" w:rsidRDefault="00DF73FE" w:rsidP="001F49A0">
      <w:pPr>
        <w:spacing w:after="0"/>
        <w:ind w:left="720"/>
        <w:jc w:val="both"/>
        <w:rPr>
          <w:rFonts w:ascii="Georgia" w:hAnsi="Georgia"/>
          <w:sz w:val="24"/>
          <w:szCs w:val="24"/>
        </w:rPr>
      </w:pPr>
      <w:r w:rsidRPr="001710AC">
        <w:rPr>
          <w:rFonts w:ascii="Georgia" w:hAnsi="Georgia"/>
          <w:sz w:val="24"/>
          <w:szCs w:val="24"/>
          <w:lang w:val="en-US"/>
        </w:rPr>
        <w:t>8</w:t>
      </w:r>
      <w:r w:rsidR="001F49A0" w:rsidRPr="001710AC">
        <w:rPr>
          <w:rFonts w:ascii="Georgia" w:hAnsi="Georgia"/>
          <w:sz w:val="24"/>
          <w:szCs w:val="24"/>
          <w:lang w:val="en-US"/>
        </w:rPr>
        <w:t>. ____ is defined as the amount of mass in a unit volume of a substance</w:t>
      </w:r>
      <w:ins w:id="33" w:author="ACER" w:date="2020-10-02T10:45:00Z">
        <w:r w:rsidR="001710AC">
          <w:rPr>
            <w:rFonts w:ascii="Georgia" w:hAnsi="Georgia"/>
            <w:sz w:val="24"/>
            <w:szCs w:val="24"/>
            <w:lang w:val="en-US"/>
          </w:rPr>
          <w:t>.</w:t>
        </w:r>
      </w:ins>
      <w:r w:rsidR="00AC2C77" w:rsidRPr="001710AC">
        <w:rPr>
          <w:rFonts w:ascii="Georgia" w:hAnsi="Georgia"/>
          <w:sz w:val="24"/>
          <w:szCs w:val="24"/>
          <w:lang w:val="en-US"/>
        </w:rPr>
        <w:t xml:space="preserve"> </w:t>
      </w:r>
      <w:r w:rsidR="00AC2C77" w:rsidRPr="001710AC">
        <w:rPr>
          <w:rFonts w:ascii="Georgia" w:hAnsi="Georgia"/>
          <w:i/>
          <w:iCs/>
          <w:sz w:val="24"/>
          <w:szCs w:val="24"/>
          <w:lang w:val="en-US"/>
          <w:rPrChange w:id="34" w:author="ACER" w:date="2020-10-02T10:45:00Z">
            <w:rPr>
              <w:rFonts w:ascii="Georgia" w:hAnsi="Georgia"/>
              <w:sz w:val="24"/>
              <w:szCs w:val="24"/>
              <w:highlight w:val="yellow"/>
              <w:lang w:val="en-US"/>
            </w:rPr>
          </w:rPrChange>
        </w:rPr>
        <w:t>(density)</w:t>
      </w:r>
    </w:p>
    <w:p w14:paraId="11D7436A" w14:textId="746D85AD" w:rsidR="001F49A0" w:rsidRPr="001710AC" w:rsidRDefault="00DF73FE" w:rsidP="001F49A0">
      <w:pPr>
        <w:spacing w:after="0"/>
        <w:ind w:left="720"/>
        <w:jc w:val="both"/>
        <w:rPr>
          <w:rFonts w:ascii="Georgia" w:hAnsi="Georgia"/>
          <w:sz w:val="24"/>
          <w:szCs w:val="24"/>
        </w:rPr>
      </w:pPr>
      <w:r w:rsidRPr="001710AC">
        <w:rPr>
          <w:rFonts w:ascii="Georgia" w:hAnsi="Georgia"/>
          <w:sz w:val="24"/>
          <w:szCs w:val="24"/>
          <w:lang w:val="en-US"/>
        </w:rPr>
        <w:t>9</w:t>
      </w:r>
      <w:r w:rsidR="001F49A0" w:rsidRPr="001710AC">
        <w:rPr>
          <w:rFonts w:ascii="Georgia" w:hAnsi="Georgia"/>
          <w:sz w:val="24"/>
          <w:szCs w:val="24"/>
          <w:lang w:val="en-US"/>
        </w:rPr>
        <w:t>. _____ is a measure of the hotness or coldness of an object</w:t>
      </w:r>
      <w:ins w:id="35" w:author="ACER" w:date="2020-10-02T10:45:00Z">
        <w:r w:rsidR="001710AC">
          <w:rPr>
            <w:rFonts w:ascii="Georgia" w:hAnsi="Georgia"/>
            <w:sz w:val="24"/>
            <w:szCs w:val="24"/>
            <w:lang w:val="en-US"/>
          </w:rPr>
          <w:t>.</w:t>
        </w:r>
      </w:ins>
      <w:r w:rsidR="00AC2C77" w:rsidRPr="001710AC">
        <w:rPr>
          <w:rFonts w:ascii="Georgia" w:hAnsi="Georgia"/>
          <w:sz w:val="24"/>
          <w:szCs w:val="24"/>
          <w:lang w:val="en-US"/>
        </w:rPr>
        <w:t xml:space="preserve"> </w:t>
      </w:r>
      <w:r w:rsidR="00AC2C77" w:rsidRPr="001710AC">
        <w:rPr>
          <w:rFonts w:ascii="Georgia" w:hAnsi="Georgia"/>
          <w:i/>
          <w:iCs/>
          <w:sz w:val="24"/>
          <w:szCs w:val="24"/>
          <w:lang w:val="en-US"/>
          <w:rPrChange w:id="36" w:author="ACER" w:date="2020-10-02T10:45:00Z">
            <w:rPr>
              <w:rFonts w:ascii="Georgia" w:hAnsi="Georgia"/>
              <w:sz w:val="24"/>
              <w:szCs w:val="24"/>
              <w:highlight w:val="yellow"/>
              <w:lang w:val="en-US"/>
            </w:rPr>
          </w:rPrChange>
        </w:rPr>
        <w:t>(temperature)</w:t>
      </w:r>
    </w:p>
    <w:p w14:paraId="0A41F17C" w14:textId="231450F7" w:rsidR="001F49A0" w:rsidRPr="001710AC" w:rsidRDefault="001F49A0" w:rsidP="001F49A0">
      <w:pPr>
        <w:spacing w:after="0"/>
        <w:ind w:left="720"/>
        <w:jc w:val="both"/>
        <w:rPr>
          <w:rFonts w:ascii="Georgia" w:hAnsi="Georgia"/>
          <w:sz w:val="24"/>
          <w:szCs w:val="24"/>
        </w:rPr>
      </w:pPr>
      <w:r w:rsidRPr="001710AC">
        <w:rPr>
          <w:rFonts w:ascii="Georgia" w:hAnsi="Georgia"/>
          <w:sz w:val="24"/>
          <w:szCs w:val="24"/>
          <w:lang w:val="en-US"/>
        </w:rPr>
        <w:t>1</w:t>
      </w:r>
      <w:r w:rsidR="00DF73FE" w:rsidRPr="001710AC">
        <w:rPr>
          <w:rFonts w:ascii="Georgia" w:hAnsi="Georgia"/>
          <w:sz w:val="24"/>
          <w:szCs w:val="24"/>
          <w:lang w:val="en-US"/>
        </w:rPr>
        <w:t>0</w:t>
      </w:r>
      <w:r w:rsidRPr="001710AC">
        <w:rPr>
          <w:rFonts w:ascii="Georgia" w:hAnsi="Georgia"/>
          <w:sz w:val="24"/>
          <w:szCs w:val="24"/>
          <w:lang w:val="en-US"/>
        </w:rPr>
        <w:t>. What is the SI base unit of length?</w:t>
      </w:r>
      <w:r w:rsidR="00AC2C77" w:rsidRPr="001710AC">
        <w:rPr>
          <w:rFonts w:ascii="Georgia" w:hAnsi="Georgia"/>
          <w:sz w:val="24"/>
          <w:szCs w:val="24"/>
          <w:lang w:val="en-US"/>
        </w:rPr>
        <w:t xml:space="preserve"> </w:t>
      </w:r>
      <w:r w:rsidR="00AC2C77" w:rsidRPr="001710AC">
        <w:rPr>
          <w:rFonts w:ascii="Georgia" w:hAnsi="Georgia"/>
          <w:i/>
          <w:iCs/>
          <w:sz w:val="24"/>
          <w:szCs w:val="24"/>
          <w:lang w:val="en-US"/>
          <w:rPrChange w:id="37" w:author="ACER" w:date="2020-10-02T10:45:00Z">
            <w:rPr>
              <w:rFonts w:ascii="Georgia" w:hAnsi="Georgia"/>
              <w:sz w:val="24"/>
              <w:szCs w:val="24"/>
              <w:highlight w:val="yellow"/>
              <w:lang w:val="en-US"/>
            </w:rPr>
          </w:rPrChange>
        </w:rPr>
        <w:t>(meter)</w:t>
      </w:r>
    </w:p>
    <w:p w14:paraId="1ED9C976" w14:textId="5D72D118" w:rsidR="001F49A0" w:rsidRPr="001710AC" w:rsidRDefault="001F49A0" w:rsidP="001F49A0">
      <w:pPr>
        <w:spacing w:after="0"/>
        <w:ind w:left="720"/>
        <w:jc w:val="both"/>
        <w:rPr>
          <w:rFonts w:ascii="Georgia" w:hAnsi="Georgia"/>
          <w:sz w:val="24"/>
          <w:szCs w:val="24"/>
        </w:rPr>
      </w:pPr>
      <w:r w:rsidRPr="001710AC">
        <w:rPr>
          <w:rFonts w:ascii="Georgia" w:hAnsi="Georgia"/>
          <w:sz w:val="24"/>
          <w:szCs w:val="24"/>
          <w:lang w:val="en-US"/>
        </w:rPr>
        <w:t>1</w:t>
      </w:r>
      <w:r w:rsidR="00DF73FE" w:rsidRPr="001710AC">
        <w:rPr>
          <w:rFonts w:ascii="Georgia" w:hAnsi="Georgia"/>
          <w:sz w:val="24"/>
          <w:szCs w:val="24"/>
          <w:lang w:val="en-US"/>
        </w:rPr>
        <w:t>1</w:t>
      </w:r>
      <w:r w:rsidRPr="001710AC">
        <w:rPr>
          <w:rFonts w:ascii="Georgia" w:hAnsi="Georgia"/>
          <w:sz w:val="24"/>
          <w:szCs w:val="24"/>
          <w:lang w:val="en-US"/>
        </w:rPr>
        <w:t xml:space="preserve">. These mixtures do not have the same composition, properties, and appearance throughout. </w:t>
      </w:r>
      <w:r w:rsidR="00AC2C77" w:rsidRPr="001710AC">
        <w:rPr>
          <w:rFonts w:ascii="Georgia" w:hAnsi="Georgia"/>
          <w:i/>
          <w:iCs/>
          <w:sz w:val="24"/>
          <w:szCs w:val="24"/>
          <w:lang w:val="en-US"/>
          <w:rPrChange w:id="38" w:author="ACER" w:date="2020-10-02T10:45:00Z">
            <w:rPr>
              <w:rFonts w:ascii="Georgia" w:hAnsi="Georgia"/>
              <w:sz w:val="24"/>
              <w:szCs w:val="24"/>
              <w:highlight w:val="yellow"/>
              <w:lang w:val="en-US"/>
            </w:rPr>
          </w:rPrChange>
        </w:rPr>
        <w:t>(heterogeneous)</w:t>
      </w:r>
    </w:p>
    <w:p w14:paraId="24127C2D" w14:textId="18CC7CDC" w:rsidR="001F49A0" w:rsidRPr="001710AC" w:rsidRDefault="001F49A0" w:rsidP="001F49A0">
      <w:pPr>
        <w:spacing w:after="0"/>
        <w:ind w:left="720"/>
        <w:jc w:val="both"/>
        <w:rPr>
          <w:rFonts w:ascii="Georgia" w:hAnsi="Georgia"/>
          <w:sz w:val="24"/>
          <w:szCs w:val="24"/>
        </w:rPr>
      </w:pPr>
      <w:r w:rsidRPr="001710AC">
        <w:rPr>
          <w:rFonts w:ascii="Georgia" w:hAnsi="Georgia"/>
          <w:sz w:val="24"/>
          <w:szCs w:val="24"/>
          <w:lang w:val="en-US"/>
        </w:rPr>
        <w:t>1</w:t>
      </w:r>
      <w:r w:rsidR="00DF73FE" w:rsidRPr="001710AC">
        <w:rPr>
          <w:rFonts w:ascii="Georgia" w:hAnsi="Georgia"/>
          <w:sz w:val="24"/>
          <w:szCs w:val="24"/>
          <w:lang w:val="en-US"/>
        </w:rPr>
        <w:t>2</w:t>
      </w:r>
      <w:r w:rsidRPr="001710AC">
        <w:rPr>
          <w:rFonts w:ascii="Georgia" w:hAnsi="Georgia"/>
          <w:sz w:val="24"/>
          <w:szCs w:val="24"/>
          <w:lang w:val="en-US"/>
        </w:rPr>
        <w:t>. Homogeneous mixtures are also called ________?</w:t>
      </w:r>
      <w:r w:rsidR="00AC2C77" w:rsidRPr="001710AC">
        <w:rPr>
          <w:rFonts w:ascii="Georgia" w:hAnsi="Georgia"/>
          <w:sz w:val="24"/>
          <w:szCs w:val="24"/>
          <w:lang w:val="en-US"/>
        </w:rPr>
        <w:t xml:space="preserve"> </w:t>
      </w:r>
      <w:r w:rsidR="00AC2C77" w:rsidRPr="001710AC">
        <w:rPr>
          <w:rFonts w:ascii="Georgia" w:hAnsi="Georgia"/>
          <w:i/>
          <w:iCs/>
          <w:sz w:val="24"/>
          <w:szCs w:val="24"/>
          <w:lang w:val="en-US"/>
          <w:rPrChange w:id="39" w:author="ACER" w:date="2020-10-02T10:45:00Z">
            <w:rPr>
              <w:rFonts w:ascii="Georgia" w:hAnsi="Georgia"/>
              <w:sz w:val="24"/>
              <w:szCs w:val="24"/>
              <w:highlight w:val="yellow"/>
              <w:lang w:val="en-US"/>
            </w:rPr>
          </w:rPrChange>
        </w:rPr>
        <w:t>(solutions)</w:t>
      </w:r>
    </w:p>
    <w:p w14:paraId="743288AF" w14:textId="77DEB00D" w:rsidR="001F49A0" w:rsidRPr="001710AC" w:rsidRDefault="001F49A0" w:rsidP="001F49A0">
      <w:pPr>
        <w:spacing w:after="0"/>
        <w:ind w:left="720"/>
        <w:jc w:val="both"/>
        <w:rPr>
          <w:rFonts w:ascii="Georgia" w:hAnsi="Georgia"/>
          <w:sz w:val="24"/>
          <w:szCs w:val="24"/>
        </w:rPr>
      </w:pPr>
      <w:r w:rsidRPr="001710AC">
        <w:rPr>
          <w:rFonts w:ascii="Georgia" w:hAnsi="Georgia"/>
          <w:sz w:val="24"/>
          <w:szCs w:val="24"/>
          <w:lang w:val="en-US"/>
        </w:rPr>
        <w:t>1</w:t>
      </w:r>
      <w:r w:rsidR="00DF73FE" w:rsidRPr="001710AC">
        <w:rPr>
          <w:rFonts w:ascii="Georgia" w:hAnsi="Georgia"/>
          <w:sz w:val="24"/>
          <w:szCs w:val="24"/>
          <w:lang w:val="en-US"/>
        </w:rPr>
        <w:t>3</w:t>
      </w:r>
      <w:r w:rsidRPr="001710AC">
        <w:rPr>
          <w:rFonts w:ascii="Georgia" w:hAnsi="Georgia"/>
          <w:sz w:val="24"/>
          <w:szCs w:val="24"/>
          <w:lang w:val="en-US"/>
        </w:rPr>
        <w:t xml:space="preserve">. What kind of change happens when </w:t>
      </w:r>
      <w:r w:rsidR="003A3012" w:rsidRPr="001710AC">
        <w:rPr>
          <w:rFonts w:ascii="Georgia" w:hAnsi="Georgia"/>
          <w:sz w:val="24"/>
          <w:szCs w:val="24"/>
          <w:lang w:val="en-US"/>
        </w:rPr>
        <w:t xml:space="preserve">a </w:t>
      </w:r>
      <w:r w:rsidRPr="001710AC">
        <w:rPr>
          <w:rFonts w:ascii="Georgia" w:hAnsi="Georgia"/>
          <w:sz w:val="24"/>
          <w:szCs w:val="24"/>
          <w:lang w:val="en-US"/>
        </w:rPr>
        <w:t>substance changes its physical appearance but not its chemical composition?</w:t>
      </w:r>
      <w:r w:rsidR="00AC2C77" w:rsidRPr="001710AC">
        <w:rPr>
          <w:rFonts w:ascii="Georgia" w:hAnsi="Georgia"/>
          <w:sz w:val="24"/>
          <w:szCs w:val="24"/>
          <w:lang w:val="en-US"/>
        </w:rPr>
        <w:t xml:space="preserve"> </w:t>
      </w:r>
      <w:r w:rsidR="00AC2C77" w:rsidRPr="001710AC">
        <w:rPr>
          <w:rFonts w:ascii="Georgia" w:hAnsi="Georgia"/>
          <w:i/>
          <w:iCs/>
          <w:sz w:val="24"/>
          <w:szCs w:val="24"/>
          <w:lang w:val="en-US"/>
          <w:rPrChange w:id="40" w:author="ACER" w:date="2020-10-02T10:45:00Z">
            <w:rPr>
              <w:rFonts w:ascii="Georgia" w:hAnsi="Georgia"/>
              <w:sz w:val="24"/>
              <w:szCs w:val="24"/>
              <w:highlight w:val="yellow"/>
              <w:lang w:val="en-US"/>
            </w:rPr>
          </w:rPrChange>
        </w:rPr>
        <w:t>(physical change)</w:t>
      </w:r>
    </w:p>
    <w:p w14:paraId="51B2A692" w14:textId="3514E267" w:rsidR="001F49A0" w:rsidRPr="001710AC" w:rsidRDefault="001F49A0" w:rsidP="001F49A0">
      <w:pPr>
        <w:spacing w:after="0"/>
        <w:ind w:left="720"/>
        <w:jc w:val="both"/>
        <w:rPr>
          <w:rFonts w:ascii="Georgia" w:hAnsi="Georgia"/>
          <w:sz w:val="24"/>
          <w:szCs w:val="24"/>
        </w:rPr>
      </w:pPr>
      <w:r w:rsidRPr="001710AC">
        <w:rPr>
          <w:rFonts w:ascii="Georgia" w:hAnsi="Georgia"/>
          <w:sz w:val="24"/>
          <w:szCs w:val="24"/>
          <w:lang w:val="en-US"/>
        </w:rPr>
        <w:t>1</w:t>
      </w:r>
      <w:r w:rsidR="00DF73FE" w:rsidRPr="001710AC">
        <w:rPr>
          <w:rFonts w:ascii="Georgia" w:hAnsi="Georgia"/>
          <w:sz w:val="24"/>
          <w:szCs w:val="24"/>
          <w:lang w:val="en-US"/>
        </w:rPr>
        <w:t>4</w:t>
      </w:r>
      <w:r w:rsidRPr="001710AC">
        <w:rPr>
          <w:rFonts w:ascii="Georgia" w:hAnsi="Georgia"/>
          <w:sz w:val="24"/>
          <w:szCs w:val="24"/>
          <w:lang w:val="en-US"/>
        </w:rPr>
        <w:t xml:space="preserve">. What kind of change happens when </w:t>
      </w:r>
      <w:r w:rsidR="003A3012" w:rsidRPr="001710AC">
        <w:rPr>
          <w:rFonts w:ascii="Georgia" w:hAnsi="Georgia"/>
          <w:sz w:val="24"/>
          <w:szCs w:val="24"/>
          <w:lang w:val="en-US"/>
        </w:rPr>
        <w:t xml:space="preserve">a </w:t>
      </w:r>
      <w:r w:rsidRPr="001710AC">
        <w:rPr>
          <w:rFonts w:ascii="Georgia" w:hAnsi="Georgia"/>
          <w:sz w:val="24"/>
          <w:szCs w:val="24"/>
          <w:lang w:val="en-US"/>
        </w:rPr>
        <w:t>substance is transformed into a chemically different substance?</w:t>
      </w:r>
      <w:r w:rsidR="00AC2C77" w:rsidRPr="001710AC">
        <w:rPr>
          <w:rFonts w:ascii="Georgia" w:hAnsi="Georgia"/>
          <w:sz w:val="24"/>
          <w:szCs w:val="24"/>
          <w:lang w:val="en-US"/>
        </w:rPr>
        <w:t xml:space="preserve"> </w:t>
      </w:r>
      <w:r w:rsidR="00AC2C77" w:rsidRPr="001710AC">
        <w:rPr>
          <w:rFonts w:ascii="Georgia" w:hAnsi="Georgia"/>
          <w:i/>
          <w:iCs/>
          <w:sz w:val="24"/>
          <w:szCs w:val="24"/>
          <w:lang w:val="en-US"/>
          <w:rPrChange w:id="41" w:author="ACER" w:date="2020-10-02T10:45:00Z">
            <w:rPr>
              <w:rFonts w:ascii="Georgia" w:hAnsi="Georgia"/>
              <w:sz w:val="24"/>
              <w:szCs w:val="24"/>
              <w:highlight w:val="yellow"/>
              <w:lang w:val="en-US"/>
            </w:rPr>
          </w:rPrChange>
        </w:rPr>
        <w:t>(chemical change)</w:t>
      </w:r>
    </w:p>
    <w:p w14:paraId="4DAD18C3" w14:textId="7D3E50AC" w:rsidR="001F49A0" w:rsidRPr="001F49A0" w:rsidRDefault="00DF73FE" w:rsidP="001F49A0">
      <w:pPr>
        <w:spacing w:after="0"/>
        <w:ind w:left="720"/>
        <w:jc w:val="both"/>
        <w:rPr>
          <w:rFonts w:ascii="Georgia" w:hAnsi="Georgia"/>
          <w:sz w:val="24"/>
          <w:szCs w:val="24"/>
        </w:rPr>
      </w:pPr>
      <w:r w:rsidRPr="001710AC">
        <w:rPr>
          <w:rFonts w:ascii="Georgia" w:hAnsi="Georgia"/>
          <w:sz w:val="24"/>
          <w:szCs w:val="24"/>
          <w:lang w:val="en-US"/>
        </w:rPr>
        <w:t>15</w:t>
      </w:r>
      <w:r w:rsidR="001F49A0" w:rsidRPr="001710AC">
        <w:rPr>
          <w:rFonts w:ascii="Georgia" w:hAnsi="Georgia"/>
          <w:sz w:val="24"/>
          <w:szCs w:val="24"/>
          <w:lang w:val="en-US"/>
        </w:rPr>
        <w:t xml:space="preserve">. We can separate a mixture into its components by taking advantage of differences in their ____? </w:t>
      </w:r>
      <w:r w:rsidR="00AC2C77" w:rsidRPr="001710AC">
        <w:rPr>
          <w:rFonts w:ascii="Georgia" w:hAnsi="Georgia"/>
          <w:i/>
          <w:iCs/>
          <w:sz w:val="24"/>
          <w:szCs w:val="24"/>
          <w:lang w:val="en-US"/>
          <w:rPrChange w:id="42" w:author="ACER" w:date="2020-10-02T10:45:00Z">
            <w:rPr>
              <w:rFonts w:ascii="Georgia" w:hAnsi="Georgia"/>
              <w:sz w:val="24"/>
              <w:szCs w:val="24"/>
              <w:highlight w:val="yellow"/>
              <w:lang w:val="en-US"/>
            </w:rPr>
          </w:rPrChange>
        </w:rPr>
        <w:t>(properties)</w:t>
      </w:r>
    </w:p>
    <w:p w14:paraId="364B1E4E" w14:textId="5F0AEEE4" w:rsidR="007B3C0F" w:rsidRPr="007B3C0F" w:rsidDel="00961963" w:rsidRDefault="007B3C0F" w:rsidP="001F49A0">
      <w:pPr>
        <w:spacing w:after="0"/>
        <w:ind w:left="720"/>
        <w:jc w:val="both"/>
        <w:rPr>
          <w:del w:id="43" w:author="ACER" w:date="2020-10-02T10:44:00Z"/>
          <w:rFonts w:ascii="Georgia" w:hAnsi="Georgia"/>
          <w:sz w:val="24"/>
          <w:szCs w:val="24"/>
        </w:rPr>
      </w:pPr>
    </w:p>
    <w:p w14:paraId="6127D068" w14:textId="244112C4" w:rsidR="007A3567" w:rsidRDefault="007A3567" w:rsidP="00876FB4">
      <w:pPr>
        <w:spacing w:after="0"/>
        <w:rPr>
          <w:rFonts w:ascii="Georgia" w:hAnsi="Georgia"/>
          <w:sz w:val="24"/>
          <w:szCs w:val="24"/>
        </w:rPr>
      </w:pPr>
    </w:p>
    <w:p w14:paraId="04CACE11" w14:textId="259E6A3C" w:rsidR="00A838F7" w:rsidDel="00961963" w:rsidRDefault="00A838F7">
      <w:pPr>
        <w:rPr>
          <w:del w:id="44" w:author="ACER" w:date="2020-10-02T10:44:00Z"/>
          <w:rFonts w:ascii="Georgia" w:hAnsi="Georgia"/>
          <w:b/>
          <w:sz w:val="24"/>
          <w:szCs w:val="24"/>
        </w:rPr>
      </w:pPr>
      <w:r>
        <w:rPr>
          <w:rFonts w:ascii="Georgia" w:hAnsi="Georgia"/>
          <w:b/>
          <w:sz w:val="24"/>
          <w:szCs w:val="24"/>
        </w:rPr>
        <w:br w:type="page"/>
      </w:r>
    </w:p>
    <w:p w14:paraId="077A801E" w14:textId="5DBBB2E4" w:rsidR="00876FB4" w:rsidRPr="00AA7741" w:rsidRDefault="00AA7741">
      <w:pPr>
        <w:rPr>
          <w:rFonts w:ascii="Georgia" w:hAnsi="Georgia"/>
          <w:b/>
          <w:sz w:val="24"/>
          <w:szCs w:val="24"/>
        </w:rPr>
        <w:pPrChange w:id="45" w:author="ACER" w:date="2020-10-02T10:44:00Z">
          <w:pPr>
            <w:spacing w:after="0" w:line="360" w:lineRule="auto"/>
            <w:jc w:val="both"/>
          </w:pPr>
        </w:pPrChange>
      </w:pPr>
      <w:r w:rsidRPr="00AA7741">
        <w:rPr>
          <w:rFonts w:ascii="Georgia" w:hAnsi="Georgia"/>
          <w:b/>
          <w:sz w:val="24"/>
          <w:szCs w:val="24"/>
        </w:rPr>
        <w:t xml:space="preserve">LESSON 1. </w:t>
      </w:r>
      <w:r w:rsidR="006A0D7D" w:rsidRPr="006A0D7D">
        <w:rPr>
          <w:rFonts w:ascii="Georgia" w:hAnsi="Georgia"/>
          <w:b/>
          <w:sz w:val="24"/>
          <w:szCs w:val="24"/>
        </w:rPr>
        <w:t>CLASSIFICATIONS OF MATTER</w:t>
      </w:r>
    </w:p>
    <w:p w14:paraId="120E71CF" w14:textId="7071BC3C" w:rsidR="006136C5" w:rsidRPr="003D3923" w:rsidDel="00461442" w:rsidRDefault="006136C5" w:rsidP="00913410">
      <w:pPr>
        <w:pStyle w:val="ListParagraph"/>
        <w:numPr>
          <w:ilvl w:val="0"/>
          <w:numId w:val="1"/>
        </w:numPr>
        <w:spacing w:line="360" w:lineRule="auto"/>
        <w:ind w:left="1077" w:hanging="357"/>
        <w:rPr>
          <w:del w:id="46" w:author="ACER" w:date="2020-10-02T10:28:00Z"/>
        </w:rPr>
      </w:pPr>
      <w:del w:id="47" w:author="ACER" w:date="2020-10-02T10:28:00Z">
        <w:r w:rsidRPr="003D3923" w:rsidDel="00461442">
          <w:delText>Learning Outcomes</w:delText>
        </w:r>
      </w:del>
    </w:p>
    <w:p w14:paraId="577F61D1" w14:textId="51006BCA" w:rsidR="00CC73A6" w:rsidDel="00461442" w:rsidRDefault="00BE5DE0" w:rsidP="00CC73A6">
      <w:pPr>
        <w:spacing w:after="0" w:line="360" w:lineRule="auto"/>
        <w:ind w:left="357" w:firstLine="720"/>
        <w:rPr>
          <w:del w:id="48" w:author="ACER" w:date="2020-10-02T10:28:00Z"/>
          <w:rFonts w:ascii="Georgia" w:hAnsi="Georgia"/>
          <w:sz w:val="24"/>
          <w:szCs w:val="24"/>
        </w:rPr>
      </w:pPr>
      <w:del w:id="49" w:author="ACER" w:date="2020-10-02T10:28:00Z">
        <w:r w:rsidRPr="003D3923" w:rsidDel="00461442">
          <w:rPr>
            <w:rFonts w:ascii="Georgia" w:hAnsi="Georgia"/>
            <w:sz w:val="24"/>
            <w:szCs w:val="24"/>
          </w:rPr>
          <w:delText xml:space="preserve">At the end of the </w:delText>
        </w:r>
        <w:r w:rsidR="00A36A5D" w:rsidRPr="003D3923" w:rsidDel="00461442">
          <w:rPr>
            <w:rFonts w:ascii="Georgia" w:hAnsi="Georgia"/>
            <w:sz w:val="24"/>
            <w:szCs w:val="24"/>
          </w:rPr>
          <w:delText>lesson</w:delText>
        </w:r>
        <w:r w:rsidR="00DA2621" w:rsidDel="00461442">
          <w:rPr>
            <w:rFonts w:ascii="Georgia" w:hAnsi="Georgia"/>
            <w:sz w:val="24"/>
            <w:szCs w:val="24"/>
          </w:rPr>
          <w:delText xml:space="preserve">, </w:delText>
        </w:r>
        <w:r w:rsidR="00847BA8" w:rsidDel="00461442">
          <w:rPr>
            <w:rFonts w:ascii="Georgia" w:hAnsi="Georgia"/>
            <w:sz w:val="24"/>
            <w:szCs w:val="24"/>
          </w:rPr>
          <w:delText>you</w:delText>
        </w:r>
        <w:r w:rsidR="00DA2621" w:rsidDel="00461442">
          <w:rPr>
            <w:rFonts w:ascii="Georgia" w:hAnsi="Georgia"/>
            <w:sz w:val="24"/>
            <w:szCs w:val="24"/>
          </w:rPr>
          <w:delText xml:space="preserve"> can</w:delText>
        </w:r>
      </w:del>
    </w:p>
    <w:p w14:paraId="36E27798" w14:textId="6BCA068F" w:rsidR="00CC73A6" w:rsidRPr="00CC73A6" w:rsidDel="00461442" w:rsidRDefault="00CC73A6" w:rsidP="00463726">
      <w:pPr>
        <w:pStyle w:val="ListParagraph"/>
        <w:numPr>
          <w:ilvl w:val="1"/>
          <w:numId w:val="13"/>
        </w:numPr>
        <w:ind w:left="1434" w:hanging="357"/>
        <w:rPr>
          <w:del w:id="50" w:author="ACER" w:date="2020-10-02T10:28:00Z"/>
        </w:rPr>
      </w:pPr>
      <w:del w:id="51" w:author="ACER" w:date="2020-10-02T10:28:00Z">
        <w:r w:rsidRPr="00CC73A6" w:rsidDel="00461442">
          <w:delText xml:space="preserve">Distinguish </w:delText>
        </w:r>
        <w:r w:rsidR="003A3012" w:rsidDel="00461442">
          <w:delText>e</w:delText>
        </w:r>
        <w:r w:rsidR="003A3012" w:rsidRPr="00CC73A6" w:rsidDel="00461442">
          <w:delText>lements</w:delText>
        </w:r>
        <w:r w:rsidRPr="00CC73A6" w:rsidDel="00461442">
          <w:delText>, compounds and mixtures</w:delText>
        </w:r>
      </w:del>
    </w:p>
    <w:p w14:paraId="2912C907" w14:textId="006E182F" w:rsidR="00CC73A6" w:rsidDel="00461442" w:rsidRDefault="00CC73A6" w:rsidP="00463726">
      <w:pPr>
        <w:pStyle w:val="ListParagraph"/>
        <w:numPr>
          <w:ilvl w:val="1"/>
          <w:numId w:val="13"/>
        </w:numPr>
        <w:ind w:left="1434" w:hanging="357"/>
        <w:rPr>
          <w:del w:id="52" w:author="ACER" w:date="2020-10-02T10:28:00Z"/>
        </w:rPr>
      </w:pPr>
      <w:del w:id="53" w:author="ACER" w:date="2020-10-02T10:28:00Z">
        <w:r w:rsidRPr="00CC73A6" w:rsidDel="00461442">
          <w:delText>Identify Symbols of common elements</w:delText>
        </w:r>
      </w:del>
    </w:p>
    <w:p w14:paraId="4AB848B5" w14:textId="646E9F1F" w:rsidR="00CC73A6" w:rsidRPr="00CC73A6" w:rsidDel="00461442" w:rsidRDefault="0032018B" w:rsidP="00463726">
      <w:pPr>
        <w:pStyle w:val="ListParagraph"/>
        <w:numPr>
          <w:ilvl w:val="1"/>
          <w:numId w:val="13"/>
        </w:numPr>
        <w:ind w:left="1434" w:hanging="357"/>
        <w:rPr>
          <w:del w:id="54" w:author="ACER" w:date="2020-10-02T10:28:00Z"/>
        </w:rPr>
      </w:pPr>
      <w:del w:id="55" w:author="ACER" w:date="2020-10-02T10:28:00Z">
        <w:r w:rsidDel="00461442">
          <w:delText>Discuss the overview of the classification of matter</w:delText>
        </w:r>
      </w:del>
    </w:p>
    <w:p w14:paraId="0845EB3D" w14:textId="02DB461D" w:rsidR="00CC73A6" w:rsidDel="00461442" w:rsidRDefault="00CC73A6" w:rsidP="00CC73A6">
      <w:pPr>
        <w:pStyle w:val="ListParagraph"/>
        <w:ind w:left="1080"/>
        <w:rPr>
          <w:del w:id="56" w:author="ACER" w:date="2020-10-02T10:28:00Z"/>
        </w:rPr>
      </w:pPr>
    </w:p>
    <w:p w14:paraId="4F30C73F" w14:textId="52E73660" w:rsidR="006136C5" w:rsidDel="00461442" w:rsidRDefault="006136C5" w:rsidP="00913410">
      <w:pPr>
        <w:pStyle w:val="ListParagraph"/>
        <w:numPr>
          <w:ilvl w:val="0"/>
          <w:numId w:val="1"/>
        </w:numPr>
        <w:rPr>
          <w:del w:id="57" w:author="ACER" w:date="2020-10-02T10:28:00Z"/>
        </w:rPr>
      </w:pPr>
      <w:del w:id="58" w:author="ACER" w:date="2020-10-02T10:28:00Z">
        <w:r w:rsidRPr="0051525C" w:rsidDel="00461442">
          <w:delText>Time Allotment</w:delText>
        </w:r>
      </w:del>
    </w:p>
    <w:p w14:paraId="42011E2E" w14:textId="1685E949" w:rsidR="00876FB4" w:rsidDel="00461442" w:rsidRDefault="00437E88" w:rsidP="00876FB4">
      <w:pPr>
        <w:pStyle w:val="ListParagraph"/>
        <w:ind w:left="1080"/>
        <w:rPr>
          <w:del w:id="59" w:author="ACER" w:date="2020-10-02T10:28:00Z"/>
        </w:rPr>
      </w:pPr>
      <w:del w:id="60" w:author="ACER" w:date="2020-10-02T10:28:00Z">
        <w:r w:rsidDel="00461442">
          <w:delText xml:space="preserve">1 </w:delText>
        </w:r>
        <w:r w:rsidR="00895423" w:rsidDel="00461442">
          <w:delText xml:space="preserve">session (1.5 </w:delText>
        </w:r>
        <w:r w:rsidDel="00461442">
          <w:delText>hour</w:delText>
        </w:r>
        <w:r w:rsidR="00895423" w:rsidDel="00461442">
          <w:delText>s)</w:delText>
        </w:r>
      </w:del>
    </w:p>
    <w:p w14:paraId="774997A6" w14:textId="2A535FC6" w:rsidR="0092085F" w:rsidDel="00461442" w:rsidRDefault="0092085F" w:rsidP="00876FB4">
      <w:pPr>
        <w:pStyle w:val="ListParagraph"/>
        <w:ind w:left="1080"/>
        <w:rPr>
          <w:del w:id="61" w:author="ACER" w:date="2020-10-02T10:28:00Z"/>
        </w:rPr>
      </w:pPr>
    </w:p>
    <w:p w14:paraId="1D58ACCE" w14:textId="72FBDED9" w:rsidR="006136C5" w:rsidDel="00461442" w:rsidRDefault="006136C5" w:rsidP="00913410">
      <w:pPr>
        <w:pStyle w:val="ListParagraph"/>
        <w:numPr>
          <w:ilvl w:val="0"/>
          <w:numId w:val="1"/>
        </w:numPr>
        <w:rPr>
          <w:del w:id="62" w:author="ACER" w:date="2020-10-02T10:28:00Z"/>
        </w:rPr>
      </w:pPr>
      <w:del w:id="63" w:author="ACER" w:date="2020-10-02T10:28:00Z">
        <w:r w:rsidRPr="0051525C" w:rsidDel="00461442">
          <w:delText>Discussion</w:delText>
        </w:r>
      </w:del>
    </w:p>
    <w:p w14:paraId="0BECCAA2" w14:textId="43A11E39" w:rsidR="00742C37" w:rsidDel="00461442" w:rsidRDefault="00742C37" w:rsidP="00742C37">
      <w:pPr>
        <w:pStyle w:val="ListParagraph"/>
        <w:ind w:left="1080"/>
        <w:rPr>
          <w:del w:id="64" w:author="ACER" w:date="2020-10-02T10:28:00Z"/>
        </w:rPr>
      </w:pPr>
    </w:p>
    <w:p w14:paraId="1CA0D3D1" w14:textId="747ADA2A" w:rsidR="002C3B25" w:rsidDel="00461442" w:rsidRDefault="002C3B25" w:rsidP="00742C37">
      <w:pPr>
        <w:pStyle w:val="ListParagraph"/>
        <w:ind w:left="1080"/>
        <w:rPr>
          <w:del w:id="65" w:author="ACER" w:date="2020-10-02T10:28:00Z"/>
        </w:rPr>
      </w:pPr>
      <w:del w:id="66" w:author="ACER" w:date="2020-10-02T10:28:00Z">
        <w:r w:rsidRPr="002C3B25" w:rsidDel="00461442">
          <w:delText>Chemistry is the study of matter and the changes that matter undergoes.</w:delText>
        </w:r>
        <w:r w:rsidDel="00461442">
          <w:delText xml:space="preserve"> We observe tremendous variety of matter</w:delText>
        </w:r>
        <w:r w:rsidR="003A3012" w:rsidDel="00461442">
          <w:delText>s</w:delText>
        </w:r>
        <w:r w:rsidDel="00461442">
          <w:delText xml:space="preserve"> in our world and one of our goals will be to relate the properties of matter to its composition</w:delText>
        </w:r>
        <w:r w:rsidR="00383443" w:rsidDel="00461442">
          <w:delText xml:space="preserve"> and the particular elements it contains.</w:delText>
        </w:r>
      </w:del>
    </w:p>
    <w:p w14:paraId="683436FF" w14:textId="28106E8B" w:rsidR="002C3B25" w:rsidRPr="002C3B25" w:rsidDel="00461442" w:rsidRDefault="002C3B25" w:rsidP="00742C37">
      <w:pPr>
        <w:pStyle w:val="ListParagraph"/>
        <w:ind w:left="1080"/>
        <w:rPr>
          <w:del w:id="67" w:author="ACER" w:date="2020-10-02T10:28:00Z"/>
        </w:rPr>
      </w:pPr>
    </w:p>
    <w:p w14:paraId="7F1A1B3E" w14:textId="19F0BAD6" w:rsidR="00E43F46" w:rsidRPr="00E43F46" w:rsidDel="00461442" w:rsidRDefault="00E43F46" w:rsidP="00E43F46">
      <w:pPr>
        <w:pStyle w:val="ListParagraph"/>
        <w:ind w:left="1080"/>
        <w:rPr>
          <w:del w:id="68" w:author="ACER" w:date="2020-10-02T10:28:00Z"/>
        </w:rPr>
      </w:pPr>
      <w:del w:id="69" w:author="ACER" w:date="2020-10-02T10:28:00Z">
        <w:r w:rsidRPr="00E43F46" w:rsidDel="00461442">
          <w:rPr>
            <w:b/>
            <w:bCs/>
          </w:rPr>
          <w:delText>FUNDAMENTAL CLASSIFICATION OF MATTER</w:delText>
        </w:r>
      </w:del>
    </w:p>
    <w:p w14:paraId="279423EB" w14:textId="7F85B302" w:rsidR="00E43F46" w:rsidRPr="00E43F46" w:rsidDel="00461442" w:rsidRDefault="00E43F46" w:rsidP="00463726">
      <w:pPr>
        <w:pStyle w:val="ListParagraph"/>
        <w:numPr>
          <w:ilvl w:val="0"/>
          <w:numId w:val="14"/>
        </w:numPr>
        <w:rPr>
          <w:del w:id="70" w:author="ACER" w:date="2020-10-02T10:28:00Z"/>
        </w:rPr>
      </w:pPr>
      <w:del w:id="71" w:author="ACER" w:date="2020-10-02T10:28:00Z">
        <w:r w:rsidRPr="00E43F46" w:rsidDel="00461442">
          <w:delText>Physical state (solid, liquid and gas)</w:delText>
        </w:r>
      </w:del>
    </w:p>
    <w:p w14:paraId="7932B4BA" w14:textId="107518E6" w:rsidR="00E43F46" w:rsidRPr="00E43F46" w:rsidDel="00461442" w:rsidRDefault="00E43F46" w:rsidP="00463726">
      <w:pPr>
        <w:pStyle w:val="ListParagraph"/>
        <w:numPr>
          <w:ilvl w:val="0"/>
          <w:numId w:val="14"/>
        </w:numPr>
        <w:rPr>
          <w:del w:id="72" w:author="ACER" w:date="2020-10-02T10:28:00Z"/>
        </w:rPr>
      </w:pPr>
      <w:del w:id="73" w:author="ACER" w:date="2020-10-02T10:28:00Z">
        <w:r w:rsidRPr="00E43F46" w:rsidDel="00461442">
          <w:delText>Composition (whether it is an element, compound, or a mixture)</w:delText>
        </w:r>
      </w:del>
    </w:p>
    <w:p w14:paraId="1537A62B" w14:textId="7748E008" w:rsidR="00E43F46" w:rsidDel="00461442" w:rsidRDefault="00E43F46" w:rsidP="00E43F46">
      <w:pPr>
        <w:pStyle w:val="ListParagraph"/>
        <w:ind w:left="1080"/>
        <w:rPr>
          <w:del w:id="74" w:author="ACER" w:date="2020-10-02T10:28:00Z"/>
          <w:b/>
          <w:bCs/>
          <w:i/>
          <w:iCs/>
        </w:rPr>
      </w:pPr>
    </w:p>
    <w:p w14:paraId="294C32EA" w14:textId="17A92264" w:rsidR="00E43F46" w:rsidRPr="00E43F46" w:rsidDel="00461442" w:rsidRDefault="00E43F46" w:rsidP="00E43F46">
      <w:pPr>
        <w:pStyle w:val="ListParagraph"/>
        <w:ind w:left="1080"/>
        <w:rPr>
          <w:del w:id="75" w:author="ACER" w:date="2020-10-02T10:28:00Z"/>
        </w:rPr>
      </w:pPr>
      <w:del w:id="76" w:author="ACER" w:date="2020-10-02T10:28:00Z">
        <w:r w:rsidRPr="00E43F46" w:rsidDel="00461442">
          <w:rPr>
            <w:b/>
            <w:bCs/>
          </w:rPr>
          <w:delText>PHYSICAL STATES OF MATTER</w:delText>
        </w:r>
      </w:del>
    </w:p>
    <w:p w14:paraId="260E279C" w14:textId="4E990D40" w:rsidR="00EE1508" w:rsidDel="00461442" w:rsidRDefault="00EE1508" w:rsidP="00E43F46">
      <w:pPr>
        <w:pStyle w:val="ListParagraph"/>
        <w:ind w:left="1080"/>
        <w:rPr>
          <w:del w:id="77" w:author="ACER" w:date="2020-10-02T10:28:00Z"/>
        </w:rPr>
      </w:pPr>
    </w:p>
    <w:p w14:paraId="6B4A11D9" w14:textId="7FDDE4D9" w:rsidR="00E43F46" w:rsidRPr="00E43F46" w:rsidDel="00461442" w:rsidRDefault="00E43F46" w:rsidP="00E43F46">
      <w:pPr>
        <w:pStyle w:val="ListParagraph"/>
        <w:ind w:left="1080"/>
        <w:rPr>
          <w:del w:id="78" w:author="ACER" w:date="2020-10-02T10:28:00Z"/>
        </w:rPr>
      </w:pPr>
      <w:del w:id="79" w:author="ACER" w:date="2020-10-02T10:28:00Z">
        <w:r w:rsidRPr="00E43F46" w:rsidDel="00461442">
          <w:delText xml:space="preserve">A </w:delText>
        </w:r>
        <w:r w:rsidRPr="00E43F46" w:rsidDel="00461442">
          <w:rPr>
            <w:b/>
            <w:bCs/>
          </w:rPr>
          <w:delText>solid</w:delText>
        </w:r>
        <w:r w:rsidRPr="00E43F46" w:rsidDel="00461442">
          <w:delText xml:space="preserve"> has both definite shape and a definite volume. Neither liquids nor solids can be compressed to any appreciable extent.</w:delText>
        </w:r>
      </w:del>
    </w:p>
    <w:p w14:paraId="4406CD2F" w14:textId="7EA15669" w:rsidR="00EE1508" w:rsidDel="00461442" w:rsidRDefault="00EE1508" w:rsidP="00E43F46">
      <w:pPr>
        <w:pStyle w:val="ListParagraph"/>
        <w:ind w:left="1080"/>
        <w:rPr>
          <w:del w:id="80" w:author="ACER" w:date="2020-10-02T10:28:00Z"/>
        </w:rPr>
      </w:pPr>
    </w:p>
    <w:p w14:paraId="139B9FAE" w14:textId="42639C16" w:rsidR="00E43F46" w:rsidRPr="00E43F46" w:rsidDel="00461442" w:rsidRDefault="00E43F46" w:rsidP="00E43F46">
      <w:pPr>
        <w:pStyle w:val="ListParagraph"/>
        <w:ind w:left="1080"/>
        <w:rPr>
          <w:del w:id="81" w:author="ACER" w:date="2020-10-02T10:28:00Z"/>
        </w:rPr>
      </w:pPr>
      <w:del w:id="82" w:author="ACER" w:date="2020-10-02T10:28:00Z">
        <w:r w:rsidRPr="00E43F46" w:rsidDel="00461442">
          <w:delText xml:space="preserve">A </w:delText>
        </w:r>
        <w:r w:rsidRPr="00E43F46" w:rsidDel="00461442">
          <w:rPr>
            <w:b/>
            <w:bCs/>
          </w:rPr>
          <w:delText>liquid</w:delText>
        </w:r>
        <w:r w:rsidRPr="00E43F46" w:rsidDel="00461442">
          <w:delText xml:space="preserve"> has a distinct volume independent of its container, and assumes the shape of the portion of the container it occupies.</w:delText>
        </w:r>
      </w:del>
    </w:p>
    <w:p w14:paraId="493EF12B" w14:textId="0267E0BF" w:rsidR="00EE1508" w:rsidDel="00461442" w:rsidRDefault="00EE1508" w:rsidP="00E43F46">
      <w:pPr>
        <w:pStyle w:val="ListParagraph"/>
        <w:ind w:left="1080"/>
        <w:rPr>
          <w:del w:id="83" w:author="ACER" w:date="2020-10-02T10:28:00Z"/>
        </w:rPr>
      </w:pPr>
    </w:p>
    <w:p w14:paraId="544994C6" w14:textId="1CB92258" w:rsidR="00E43F46" w:rsidRPr="00E43F46" w:rsidDel="00461442" w:rsidRDefault="00E43F46" w:rsidP="00E43F46">
      <w:pPr>
        <w:pStyle w:val="ListParagraph"/>
        <w:ind w:left="1080"/>
        <w:rPr>
          <w:del w:id="84" w:author="ACER" w:date="2020-10-02T10:28:00Z"/>
        </w:rPr>
      </w:pPr>
      <w:del w:id="85" w:author="ACER" w:date="2020-10-02T10:28:00Z">
        <w:r w:rsidRPr="00E43F46" w:rsidDel="00461442">
          <w:delText xml:space="preserve">A </w:delText>
        </w:r>
        <w:r w:rsidRPr="00E43F46" w:rsidDel="00461442">
          <w:rPr>
            <w:b/>
            <w:bCs/>
          </w:rPr>
          <w:delText>gas</w:delText>
        </w:r>
        <w:r w:rsidRPr="00E43F46" w:rsidDel="00461442">
          <w:delText xml:space="preserve"> (also known as vapour) has no fixed volume or shape; rather, it uniformly fills its container. A gas can be compressed to occupy a smaller volume or it can expand to occupy a larger one.</w:delText>
        </w:r>
      </w:del>
    </w:p>
    <w:p w14:paraId="6F3F07A4" w14:textId="05675979" w:rsidR="00EE1508" w:rsidDel="00461442" w:rsidRDefault="00EE1508" w:rsidP="00E43F46">
      <w:pPr>
        <w:pStyle w:val="ListParagraph"/>
        <w:ind w:left="1080"/>
        <w:rPr>
          <w:del w:id="86" w:author="ACER" w:date="2020-10-02T10:28:00Z"/>
          <w:i/>
          <w:iCs/>
        </w:rPr>
      </w:pPr>
    </w:p>
    <w:p w14:paraId="25DD6379" w14:textId="67A5AAA9" w:rsidR="00E43F46" w:rsidRPr="00E43F46" w:rsidDel="00461442" w:rsidRDefault="00E43F46" w:rsidP="00E43F46">
      <w:pPr>
        <w:pStyle w:val="ListParagraph"/>
        <w:ind w:left="1080"/>
        <w:rPr>
          <w:del w:id="87" w:author="ACER" w:date="2020-10-02T10:28:00Z"/>
        </w:rPr>
      </w:pPr>
      <w:del w:id="88" w:author="ACER" w:date="2020-10-02T10:28:00Z">
        <w:r w:rsidRPr="00E43F46" w:rsidDel="00461442">
          <w:rPr>
            <w:i/>
            <w:iCs/>
          </w:rPr>
          <w:delText>Note: The physical state of the substance changes with the change in temperature.</w:delText>
        </w:r>
      </w:del>
    </w:p>
    <w:p w14:paraId="52D48B3C" w14:textId="482C3D33" w:rsidR="00E43F46" w:rsidDel="00461442" w:rsidRDefault="00F01E0D" w:rsidP="00742C37">
      <w:pPr>
        <w:pStyle w:val="ListParagraph"/>
        <w:ind w:left="1080"/>
        <w:rPr>
          <w:del w:id="89" w:author="ACER" w:date="2020-10-02T10:28:00Z"/>
        </w:rPr>
      </w:pPr>
      <w:del w:id="90" w:author="ACER" w:date="2020-10-02T10:28:00Z">
        <w:r w:rsidDel="00461442">
          <w:rPr>
            <w:noProof/>
          </w:rPr>
          <mc:AlternateContent>
            <mc:Choice Requires="wps">
              <w:drawing>
                <wp:anchor distT="0" distB="0" distL="114300" distR="114300" simplePos="0" relativeHeight="251767296" behindDoc="1" locked="0" layoutInCell="1" allowOverlap="1" wp14:anchorId="4E72D4D9" wp14:editId="32244164">
                  <wp:simplePos x="0" y="0"/>
                  <wp:positionH relativeFrom="column">
                    <wp:posOffset>540327</wp:posOffset>
                  </wp:positionH>
                  <wp:positionV relativeFrom="paragraph">
                    <wp:posOffset>136121</wp:posOffset>
                  </wp:positionV>
                  <wp:extent cx="4932218" cy="2507673"/>
                  <wp:effectExtent l="0" t="0" r="20955" b="26035"/>
                  <wp:wrapNone/>
                  <wp:docPr id="43" name="Text Box 43"/>
                  <wp:cNvGraphicFramePr/>
                  <a:graphic xmlns:a="http://schemas.openxmlformats.org/drawingml/2006/main">
                    <a:graphicData uri="http://schemas.microsoft.com/office/word/2010/wordprocessingShape">
                      <wps:wsp>
                        <wps:cNvSpPr txBox="1"/>
                        <wps:spPr>
                          <a:xfrm>
                            <a:off x="0" y="0"/>
                            <a:ext cx="4932218" cy="2507673"/>
                          </a:xfrm>
                          <a:prstGeom prst="rect">
                            <a:avLst/>
                          </a:prstGeom>
                          <a:solidFill>
                            <a:schemeClr val="lt1"/>
                          </a:solidFill>
                          <a:ln w="6350">
                            <a:solidFill>
                              <a:prstClr val="black"/>
                            </a:solidFill>
                          </a:ln>
                        </wps:spPr>
                        <wps:txbx>
                          <w:txbxContent>
                            <w:p w14:paraId="42928306" w14:textId="77777777" w:rsidR="001B0AFB" w:rsidRDefault="001B0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2D4D9" id="Text Box 43" o:spid="_x0000_s1027" type="#_x0000_t202" style="position:absolute;left:0;text-align:left;margin-left:42.55pt;margin-top:10.7pt;width:388.35pt;height:197.45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" fillcolor="white [3201]" strokeweight=".5pt">
                  <v:textbox>
                    <w:txbxContent>
                      <w:p w14:paraId="42928306" w14:textId="77777777" w:rsidR="001B0AFB" w:rsidRDefault="001B0AFB"/>
                    </w:txbxContent>
                  </v:textbox>
                </v:shape>
              </w:pict>
            </mc:Fallback>
          </mc:AlternateContent>
        </w:r>
      </w:del>
    </w:p>
    <w:p w14:paraId="2B5CF5C3" w14:textId="5A20DD10" w:rsidR="00E43F46" w:rsidDel="00461442" w:rsidRDefault="00EE1508" w:rsidP="00742C37">
      <w:pPr>
        <w:pStyle w:val="ListParagraph"/>
        <w:ind w:left="1080"/>
        <w:rPr>
          <w:del w:id="91" w:author="ACER" w:date="2020-10-02T10:28:00Z"/>
        </w:rPr>
      </w:pPr>
      <w:del w:id="92" w:author="ACER" w:date="2020-10-02T10:28:00Z">
        <w:r w:rsidRPr="00EE1508" w:rsidDel="00461442">
          <w:rPr>
            <w:noProof/>
          </w:rPr>
          <w:drawing>
            <wp:inline distT="0" distB="0" distL="0" distR="0" wp14:anchorId="20B1DD65" wp14:editId="604F17D2">
              <wp:extent cx="2528983" cy="2267847"/>
              <wp:effectExtent l="0" t="0" r="508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cstate="print">
                        <a:extLst>
                          <a:ext uri="{28A0092B-C50C-407E-A947-70E740481C1C}">
                            <a14:useLocalDpi xmlns:a14="http://schemas.microsoft.com/office/drawing/2010/main" val="0"/>
                          </a:ext>
                        </a:extLst>
                      </a:blip>
                      <a:srcRect l="8543" t="5000" r="14166" b="1666"/>
                      <a:stretch/>
                    </pic:blipFill>
                    <pic:spPr>
                      <a:xfrm>
                        <a:off x="0" y="0"/>
                        <a:ext cx="2537452" cy="2275442"/>
                      </a:xfrm>
                      <a:prstGeom prst="rect">
                        <a:avLst/>
                      </a:prstGeom>
                      <a:effectLst>
                        <a:softEdge rad="50800"/>
                      </a:effectLst>
                    </pic:spPr>
                  </pic:pic>
                </a:graphicData>
              </a:graphic>
            </wp:inline>
          </w:drawing>
        </w:r>
        <w:r w:rsidDel="00461442">
          <w:delText xml:space="preserve">  </w:delText>
        </w:r>
        <w:r w:rsidRPr="00EE1508" w:rsidDel="00461442">
          <w:rPr>
            <w:noProof/>
          </w:rPr>
          <w:drawing>
            <wp:inline distT="0" distB="0" distL="0" distR="0" wp14:anchorId="5502FA6C" wp14:editId="42DBFCB8">
              <wp:extent cx="2105891" cy="2333869"/>
              <wp:effectExtent l="0" t="0" r="889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0390" cy="2338856"/>
                      </a:xfrm>
                      <a:prstGeom prst="rect">
                        <a:avLst/>
                      </a:prstGeom>
                      <a:effectLst>
                        <a:softEdge rad="63500"/>
                      </a:effectLst>
                    </pic:spPr>
                  </pic:pic>
                </a:graphicData>
              </a:graphic>
            </wp:inline>
          </w:drawing>
        </w:r>
      </w:del>
    </w:p>
    <w:p w14:paraId="5CBAE283" w14:textId="39CD9BE9" w:rsidR="00EE1508" w:rsidDel="00461442" w:rsidRDefault="00EE1508" w:rsidP="00742C37">
      <w:pPr>
        <w:pStyle w:val="ListParagraph"/>
        <w:ind w:left="1080"/>
        <w:rPr>
          <w:del w:id="93" w:author="ACER" w:date="2020-10-02T10:28:00Z"/>
        </w:rPr>
      </w:pPr>
    </w:p>
    <w:p w14:paraId="4AC4FD7A" w14:textId="72348557" w:rsidR="00D47E58" w:rsidDel="00461442" w:rsidRDefault="00710390" w:rsidP="00742C37">
      <w:pPr>
        <w:pStyle w:val="ListParagraph"/>
        <w:ind w:left="1080"/>
        <w:rPr>
          <w:del w:id="94" w:author="ACER" w:date="2020-10-02T10:28:00Z"/>
        </w:rPr>
      </w:pPr>
      <w:del w:id="95" w:author="ACER" w:date="2020-10-02T10:28:00Z">
        <w:r w:rsidRPr="008D7C05" w:rsidDel="00461442">
          <w:rPr>
            <w:noProof/>
          </w:rPr>
          <mc:AlternateContent>
            <mc:Choice Requires="wps">
              <w:drawing>
                <wp:anchor distT="0" distB="0" distL="114300" distR="114300" simplePos="0" relativeHeight="251743744" behindDoc="0" locked="0" layoutInCell="1" allowOverlap="1" wp14:anchorId="3CBEB8A7" wp14:editId="6080C247">
                  <wp:simplePos x="0" y="0"/>
                  <wp:positionH relativeFrom="margin">
                    <wp:posOffset>1120371</wp:posOffset>
                  </wp:positionH>
                  <wp:positionV relativeFrom="paragraph">
                    <wp:posOffset>78105</wp:posOffset>
                  </wp:positionV>
                  <wp:extent cx="3059723" cy="293077"/>
                  <wp:effectExtent l="0" t="0" r="0" b="0"/>
                  <wp:wrapNone/>
                  <wp:docPr id="34" name="TextBox 6"/>
                  <wp:cNvGraphicFramePr/>
                  <a:graphic xmlns:a="http://schemas.openxmlformats.org/drawingml/2006/main">
                    <a:graphicData uri="http://schemas.microsoft.com/office/word/2010/wordprocessingShape">
                      <wps:wsp>
                        <wps:cNvSpPr txBox="1"/>
                        <wps:spPr>
                          <a:xfrm>
                            <a:off x="0" y="0"/>
                            <a:ext cx="3059723" cy="293077"/>
                          </a:xfrm>
                          <a:prstGeom prst="rect">
                            <a:avLst/>
                          </a:prstGeom>
                          <a:noFill/>
                        </wps:spPr>
                        <wps:txbx>
                          <w:txbxContent>
                            <w:p w14:paraId="5AB519FA" w14:textId="4FE5953E" w:rsidR="001B0AFB" w:rsidRPr="008D7C05" w:rsidRDefault="001B0AFB" w:rsidP="008D7C05">
                              <w:pPr>
                                <w:pStyle w:val="NormalWeb"/>
                                <w:spacing w:before="0" w:beforeAutospacing="0" w:after="0" w:afterAutospacing="0"/>
                                <w:rPr>
                                  <w:rFonts w:ascii="Georgia" w:hAnsi="Georgia"/>
                                </w:rPr>
                              </w:pPr>
                              <w:r>
                                <w:rPr>
                                  <w:rFonts w:ascii="Georgia" w:hAnsi="Georgia" w:cstheme="minorBidi"/>
                                  <w:i/>
                                  <w:iCs/>
                                  <w:color w:val="000000" w:themeColor="text1"/>
                                  <w:kern w:val="24"/>
                                  <w:lang w:val="en-US"/>
                                </w:rPr>
                                <w:t>Figure 1.1</w:t>
                              </w:r>
                              <w:r w:rsidRPr="008D7C05">
                                <w:rPr>
                                  <w:rFonts w:ascii="Georgia" w:hAnsi="Georgia" w:cstheme="minorBidi"/>
                                  <w:i/>
                                  <w:iCs/>
                                  <w:color w:val="000000" w:themeColor="text1"/>
                                  <w:kern w:val="24"/>
                                  <w:lang w:val="en-US"/>
                                </w:rPr>
                                <w:t xml:space="preserve"> </w:t>
                              </w:r>
                              <w:r>
                                <w:rPr>
                                  <w:rFonts w:ascii="Georgia" w:hAnsi="Georgia" w:cstheme="minorBidi"/>
                                  <w:i/>
                                  <w:iCs/>
                                  <w:color w:val="000000" w:themeColor="text1"/>
                                  <w:kern w:val="24"/>
                                  <w:lang w:val="en-US"/>
                                </w:rPr>
                                <w:t>Physical States of Matter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BEB8A7" id="TextBox 6" o:spid="_x0000_s1028" type="#_x0000_t202" style="position:absolute;left:0;text-align:left;margin-left:88.2pt;margin-top:6.15pt;width:240.9pt;height:23.1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" filled="f" stroked="f">
                  <v:textbox>
                    <w:txbxContent>
                      <w:p w14:paraId="5AB519FA" w14:textId="4FE5953E" w:rsidR="001B0AFB" w:rsidRPr="008D7C05" w:rsidRDefault="001B0AFB" w:rsidP="008D7C05">
                        <w:pPr>
                          <w:pStyle w:val="NormalWeb"/>
                          <w:spacing w:before="0" w:beforeAutospacing="0" w:after="0" w:afterAutospacing="0"/>
                          <w:rPr>
                            <w:rFonts w:ascii="Georgia" w:hAnsi="Georgia"/>
                          </w:rPr>
                        </w:pPr>
                        <w:r>
                          <w:rPr>
                            <w:rFonts w:ascii="Georgia" w:hAnsi="Georgia" w:cstheme="minorBidi"/>
                            <w:i/>
                            <w:iCs/>
                            <w:color w:val="000000" w:themeColor="text1"/>
                            <w:kern w:val="24"/>
                            <w:lang w:val="en-US"/>
                          </w:rPr>
                          <w:t>Figure 1.1</w:t>
                        </w:r>
                        <w:r w:rsidRPr="008D7C05">
                          <w:rPr>
                            <w:rFonts w:ascii="Georgia" w:hAnsi="Georgia" w:cstheme="minorBidi"/>
                            <w:i/>
                            <w:iCs/>
                            <w:color w:val="000000" w:themeColor="text1"/>
                            <w:kern w:val="24"/>
                            <w:lang w:val="en-US"/>
                          </w:rPr>
                          <w:t xml:space="preserve"> </w:t>
                        </w:r>
                        <w:r>
                          <w:rPr>
                            <w:rFonts w:ascii="Georgia" w:hAnsi="Georgia" w:cstheme="minorBidi"/>
                            <w:i/>
                            <w:iCs/>
                            <w:color w:val="000000" w:themeColor="text1"/>
                            <w:kern w:val="24"/>
                            <w:lang w:val="en-US"/>
                          </w:rPr>
                          <w:t>Physical States of Matter</w:t>
                        </w:r>
                      </w:p>
                    </w:txbxContent>
                  </v:textbox>
                  <w10:wrap anchorx="margin"/>
                </v:shape>
              </w:pict>
            </mc:Fallback>
          </mc:AlternateContent>
        </w:r>
      </w:del>
    </w:p>
    <w:p w14:paraId="7AE7B54E" w14:textId="63EC4F91" w:rsidR="00D47E58" w:rsidDel="00461442" w:rsidRDefault="00D47E58" w:rsidP="00742C37">
      <w:pPr>
        <w:pStyle w:val="ListParagraph"/>
        <w:ind w:left="1080"/>
        <w:rPr>
          <w:del w:id="96" w:author="ACER" w:date="2020-10-02T10:28:00Z"/>
        </w:rPr>
      </w:pPr>
    </w:p>
    <w:p w14:paraId="377A32CF" w14:textId="7BB55C57" w:rsidR="00D47E58" w:rsidDel="00461442" w:rsidRDefault="00D47E58" w:rsidP="00742C37">
      <w:pPr>
        <w:pStyle w:val="ListParagraph"/>
        <w:ind w:left="1080"/>
        <w:rPr>
          <w:del w:id="97" w:author="ACER" w:date="2020-10-02T10:28:00Z"/>
        </w:rPr>
      </w:pPr>
    </w:p>
    <w:p w14:paraId="4EE8C762" w14:textId="77A480AB" w:rsidR="00717587" w:rsidDel="00461442" w:rsidRDefault="00717587" w:rsidP="00742C37">
      <w:pPr>
        <w:pStyle w:val="ListParagraph"/>
        <w:ind w:left="1080"/>
        <w:rPr>
          <w:del w:id="98" w:author="ACER" w:date="2020-10-02T10:28:00Z"/>
        </w:rPr>
      </w:pPr>
    </w:p>
    <w:p w14:paraId="546E55D9" w14:textId="7CE9251E" w:rsidR="00717587" w:rsidDel="00461442" w:rsidRDefault="00717587" w:rsidP="00742C37">
      <w:pPr>
        <w:pStyle w:val="ListParagraph"/>
        <w:ind w:left="1080"/>
        <w:rPr>
          <w:del w:id="99" w:author="ACER" w:date="2020-10-02T10:28:00Z"/>
        </w:rPr>
      </w:pPr>
    </w:p>
    <w:p w14:paraId="46AF2005" w14:textId="1741D9A0" w:rsidR="00B75363" w:rsidDel="00461442" w:rsidRDefault="00B75363" w:rsidP="00742C37">
      <w:pPr>
        <w:pStyle w:val="ListParagraph"/>
        <w:ind w:left="1080"/>
        <w:rPr>
          <w:del w:id="100" w:author="ACER" w:date="2020-10-02T10:28:00Z"/>
        </w:rPr>
      </w:pPr>
    </w:p>
    <w:p w14:paraId="1E03B2AC" w14:textId="54468DFD" w:rsidR="00B75363" w:rsidDel="00461442" w:rsidRDefault="00B75363" w:rsidP="00742C37">
      <w:pPr>
        <w:pStyle w:val="ListParagraph"/>
        <w:ind w:left="1080"/>
        <w:rPr>
          <w:del w:id="101" w:author="ACER" w:date="2020-10-02T10:28:00Z"/>
        </w:rPr>
      </w:pPr>
    </w:p>
    <w:p w14:paraId="649DB120" w14:textId="31C20BF6" w:rsidR="00717587" w:rsidDel="00461442" w:rsidRDefault="00717587" w:rsidP="00742C37">
      <w:pPr>
        <w:pStyle w:val="ListParagraph"/>
        <w:ind w:left="1080"/>
        <w:rPr>
          <w:del w:id="102" w:author="ACER" w:date="2020-10-02T10:28:00Z"/>
        </w:rPr>
      </w:pPr>
    </w:p>
    <w:tbl>
      <w:tblPr>
        <w:tblW w:w="8789" w:type="dxa"/>
        <w:tblInd w:w="557" w:type="dxa"/>
        <w:tblCellMar>
          <w:left w:w="0" w:type="dxa"/>
          <w:right w:w="0" w:type="dxa"/>
        </w:tblCellMar>
        <w:tblLook w:val="0420" w:firstRow="1" w:lastRow="0" w:firstColumn="0" w:lastColumn="0" w:noHBand="0" w:noVBand="1"/>
      </w:tblPr>
      <w:tblGrid>
        <w:gridCol w:w="2268"/>
        <w:gridCol w:w="1785"/>
        <w:gridCol w:w="1982"/>
        <w:gridCol w:w="2754"/>
      </w:tblGrid>
      <w:tr w:rsidR="002C0CEF" w:rsidRPr="00D47E58" w:rsidDel="00461442" w14:paraId="25F68760" w14:textId="4373E316" w:rsidTr="002C0CEF">
        <w:trPr>
          <w:trHeight w:val="419"/>
          <w:del w:id="103" w:author="ACER" w:date="2020-10-02T10:28:00Z"/>
        </w:trPr>
        <w:tc>
          <w:tcPr>
            <w:tcW w:w="2268"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14:paraId="19A17B4A" w14:textId="63D3B76D" w:rsidR="00D47E58" w:rsidRPr="00D47E58" w:rsidDel="00461442" w:rsidRDefault="00D47E58" w:rsidP="00717587">
            <w:pPr>
              <w:pStyle w:val="ListParagraph"/>
              <w:ind w:left="0"/>
              <w:jc w:val="center"/>
              <w:rPr>
                <w:del w:id="104" w:author="ACER" w:date="2020-10-02T10:28:00Z"/>
              </w:rPr>
            </w:pPr>
            <w:del w:id="105" w:author="ACER" w:date="2020-10-02T10:28:00Z">
              <w:r w:rsidRPr="00D47E58" w:rsidDel="00461442">
                <w:rPr>
                  <w:b/>
                  <w:bCs/>
                </w:rPr>
                <w:delText>PROPERTY</w:delText>
              </w:r>
            </w:del>
          </w:p>
        </w:tc>
        <w:tc>
          <w:tcPr>
            <w:tcW w:w="1785"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14:paraId="63037E27" w14:textId="05EFAF5C" w:rsidR="00D47E58" w:rsidRPr="00D47E58" w:rsidDel="00461442" w:rsidRDefault="00D47E58" w:rsidP="00717587">
            <w:pPr>
              <w:pStyle w:val="ListParagraph"/>
              <w:ind w:left="0"/>
              <w:jc w:val="center"/>
              <w:rPr>
                <w:del w:id="106" w:author="ACER" w:date="2020-10-02T10:28:00Z"/>
              </w:rPr>
            </w:pPr>
            <w:del w:id="107" w:author="ACER" w:date="2020-10-02T10:28:00Z">
              <w:r w:rsidRPr="00D47E58" w:rsidDel="00461442">
                <w:rPr>
                  <w:b/>
                  <w:bCs/>
                </w:rPr>
                <w:delText>SHAPE</w:delText>
              </w:r>
            </w:del>
          </w:p>
        </w:tc>
        <w:tc>
          <w:tcPr>
            <w:tcW w:w="1982"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14:paraId="180B87D2" w14:textId="0E55165B" w:rsidR="00D47E58" w:rsidRPr="00D47E58" w:rsidDel="00461442" w:rsidRDefault="00D47E58" w:rsidP="00717587">
            <w:pPr>
              <w:pStyle w:val="ListParagraph"/>
              <w:ind w:left="0"/>
              <w:jc w:val="center"/>
              <w:rPr>
                <w:del w:id="108" w:author="ACER" w:date="2020-10-02T10:28:00Z"/>
              </w:rPr>
            </w:pPr>
            <w:del w:id="109" w:author="ACER" w:date="2020-10-02T10:28:00Z">
              <w:r w:rsidRPr="00D47E58" w:rsidDel="00461442">
                <w:rPr>
                  <w:b/>
                  <w:bCs/>
                </w:rPr>
                <w:delText>VOLUME</w:delText>
              </w:r>
            </w:del>
          </w:p>
        </w:tc>
        <w:tc>
          <w:tcPr>
            <w:tcW w:w="2754"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14:paraId="0D663B1D" w14:textId="56B6F222" w:rsidR="00D47E58" w:rsidRPr="00D47E58" w:rsidDel="00461442" w:rsidRDefault="00D47E58" w:rsidP="00717587">
            <w:pPr>
              <w:pStyle w:val="ListParagraph"/>
              <w:ind w:left="0"/>
              <w:jc w:val="center"/>
              <w:rPr>
                <w:del w:id="110" w:author="ACER" w:date="2020-10-02T10:28:00Z"/>
              </w:rPr>
            </w:pPr>
            <w:del w:id="111" w:author="ACER" w:date="2020-10-02T10:28:00Z">
              <w:r w:rsidRPr="00D47E58" w:rsidDel="00461442">
                <w:rPr>
                  <w:b/>
                  <w:bCs/>
                </w:rPr>
                <w:delText>COMPRESSIBILITY</w:delText>
              </w:r>
            </w:del>
          </w:p>
        </w:tc>
      </w:tr>
      <w:tr w:rsidR="002C0CEF" w:rsidRPr="00D47E58" w:rsidDel="00461442" w14:paraId="6A61FE20" w14:textId="4F466C57" w:rsidTr="002C0CEF">
        <w:trPr>
          <w:trHeight w:val="408"/>
          <w:del w:id="112" w:author="ACER" w:date="2020-10-02T10:28:00Z"/>
        </w:trPr>
        <w:tc>
          <w:tcPr>
            <w:tcW w:w="2268"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14:paraId="7DB43E6B" w14:textId="3439AA4A" w:rsidR="00D47E58" w:rsidRPr="00D47E58" w:rsidDel="00461442" w:rsidRDefault="00D47E58" w:rsidP="00717587">
            <w:pPr>
              <w:pStyle w:val="ListParagraph"/>
              <w:ind w:left="0"/>
              <w:jc w:val="center"/>
              <w:rPr>
                <w:del w:id="113" w:author="ACER" w:date="2020-10-02T10:28:00Z"/>
              </w:rPr>
            </w:pPr>
            <w:del w:id="114" w:author="ACER" w:date="2020-10-02T10:28:00Z">
              <w:r w:rsidRPr="00D47E58" w:rsidDel="00461442">
                <w:rPr>
                  <w:b/>
                  <w:bCs/>
                </w:rPr>
                <w:delText>SOLID</w:delText>
              </w:r>
            </w:del>
          </w:p>
        </w:tc>
        <w:tc>
          <w:tcPr>
            <w:tcW w:w="1785"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14:paraId="06CB9931" w14:textId="67F02FA6" w:rsidR="00D47E58" w:rsidRPr="00D47E58" w:rsidDel="00461442" w:rsidRDefault="00D47E58" w:rsidP="00717587">
            <w:pPr>
              <w:pStyle w:val="ListParagraph"/>
              <w:ind w:left="0"/>
              <w:jc w:val="center"/>
              <w:rPr>
                <w:del w:id="115" w:author="ACER" w:date="2020-10-02T10:28:00Z"/>
              </w:rPr>
            </w:pPr>
            <w:del w:id="116" w:author="ACER" w:date="2020-10-02T10:28:00Z">
              <w:r w:rsidRPr="00D47E58" w:rsidDel="00461442">
                <w:delText>Fixed</w:delText>
              </w:r>
            </w:del>
          </w:p>
        </w:tc>
        <w:tc>
          <w:tcPr>
            <w:tcW w:w="1982"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14:paraId="4BC0AC44" w14:textId="11F5673E" w:rsidR="00D47E58" w:rsidRPr="00D47E58" w:rsidDel="00461442" w:rsidRDefault="00D47E58" w:rsidP="00717587">
            <w:pPr>
              <w:pStyle w:val="ListParagraph"/>
              <w:ind w:left="0"/>
              <w:jc w:val="center"/>
              <w:rPr>
                <w:del w:id="117" w:author="ACER" w:date="2020-10-02T10:28:00Z"/>
              </w:rPr>
            </w:pPr>
            <w:del w:id="118" w:author="ACER" w:date="2020-10-02T10:28:00Z">
              <w:r w:rsidRPr="00D47E58" w:rsidDel="00461442">
                <w:delText>Variable</w:delText>
              </w:r>
            </w:del>
          </w:p>
        </w:tc>
        <w:tc>
          <w:tcPr>
            <w:tcW w:w="2754"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14:paraId="399D80C6" w14:textId="591D2CA4" w:rsidR="00D47E58" w:rsidRPr="00D47E58" w:rsidDel="00461442" w:rsidRDefault="00D47E58" w:rsidP="00717587">
            <w:pPr>
              <w:pStyle w:val="ListParagraph"/>
              <w:ind w:left="0"/>
              <w:jc w:val="center"/>
              <w:rPr>
                <w:del w:id="119" w:author="ACER" w:date="2020-10-02T10:28:00Z"/>
              </w:rPr>
            </w:pPr>
            <w:del w:id="120" w:author="ACER" w:date="2020-10-02T10:28:00Z">
              <w:r w:rsidRPr="00D47E58" w:rsidDel="00461442">
                <w:delText>Variable</w:delText>
              </w:r>
            </w:del>
          </w:p>
        </w:tc>
      </w:tr>
      <w:tr w:rsidR="002C0CEF" w:rsidRPr="00D47E58" w:rsidDel="00461442" w14:paraId="6E850FAA" w14:textId="136C7C77" w:rsidTr="002C0CEF">
        <w:trPr>
          <w:trHeight w:val="337"/>
          <w:del w:id="121" w:author="ACER" w:date="2020-10-02T10:28:00Z"/>
        </w:trPr>
        <w:tc>
          <w:tcPr>
            <w:tcW w:w="2268"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14:paraId="4C5EF56E" w14:textId="1A8072A0" w:rsidR="00D47E58" w:rsidRPr="00D47E58" w:rsidDel="00461442" w:rsidRDefault="00D47E58" w:rsidP="00717587">
            <w:pPr>
              <w:pStyle w:val="ListParagraph"/>
              <w:ind w:left="0"/>
              <w:jc w:val="center"/>
              <w:rPr>
                <w:del w:id="122" w:author="ACER" w:date="2020-10-02T10:28:00Z"/>
              </w:rPr>
            </w:pPr>
            <w:del w:id="123" w:author="ACER" w:date="2020-10-02T10:28:00Z">
              <w:r w:rsidRPr="00D47E58" w:rsidDel="00461442">
                <w:rPr>
                  <w:b/>
                  <w:bCs/>
                </w:rPr>
                <w:delText>LIQUID</w:delText>
              </w:r>
            </w:del>
          </w:p>
        </w:tc>
        <w:tc>
          <w:tcPr>
            <w:tcW w:w="1785"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14:paraId="71FA54B3" w14:textId="1A9B3B72" w:rsidR="00D47E58" w:rsidRPr="00D47E58" w:rsidDel="00461442" w:rsidRDefault="00D47E58" w:rsidP="00717587">
            <w:pPr>
              <w:pStyle w:val="ListParagraph"/>
              <w:ind w:left="0"/>
              <w:jc w:val="center"/>
              <w:rPr>
                <w:del w:id="124" w:author="ACER" w:date="2020-10-02T10:28:00Z"/>
              </w:rPr>
            </w:pPr>
            <w:del w:id="125" w:author="ACER" w:date="2020-10-02T10:28:00Z">
              <w:r w:rsidRPr="00D47E58" w:rsidDel="00461442">
                <w:delText>Fixed</w:delText>
              </w:r>
            </w:del>
          </w:p>
        </w:tc>
        <w:tc>
          <w:tcPr>
            <w:tcW w:w="1982"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14:paraId="2B904BC4" w14:textId="681A89B7" w:rsidR="00D47E58" w:rsidRPr="00D47E58" w:rsidDel="00461442" w:rsidRDefault="00D47E58" w:rsidP="00717587">
            <w:pPr>
              <w:pStyle w:val="ListParagraph"/>
              <w:ind w:left="0"/>
              <w:jc w:val="center"/>
              <w:rPr>
                <w:del w:id="126" w:author="ACER" w:date="2020-10-02T10:28:00Z"/>
              </w:rPr>
            </w:pPr>
            <w:del w:id="127" w:author="ACER" w:date="2020-10-02T10:28:00Z">
              <w:r w:rsidRPr="00D47E58" w:rsidDel="00461442">
                <w:delText>Fixed</w:delText>
              </w:r>
            </w:del>
          </w:p>
        </w:tc>
        <w:tc>
          <w:tcPr>
            <w:tcW w:w="2754"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14:paraId="59B7780A" w14:textId="039F5AD6" w:rsidR="00D47E58" w:rsidRPr="00D47E58" w:rsidDel="00461442" w:rsidRDefault="00D47E58" w:rsidP="00717587">
            <w:pPr>
              <w:pStyle w:val="ListParagraph"/>
              <w:ind w:left="0"/>
              <w:jc w:val="center"/>
              <w:rPr>
                <w:del w:id="128" w:author="ACER" w:date="2020-10-02T10:28:00Z"/>
              </w:rPr>
            </w:pPr>
            <w:del w:id="129" w:author="ACER" w:date="2020-10-02T10:28:00Z">
              <w:r w:rsidRPr="00D47E58" w:rsidDel="00461442">
                <w:delText>Variable</w:delText>
              </w:r>
            </w:del>
          </w:p>
        </w:tc>
      </w:tr>
      <w:tr w:rsidR="002C0CEF" w:rsidRPr="00D47E58" w:rsidDel="00461442" w14:paraId="28BC79D2" w14:textId="605FB44C" w:rsidTr="002C0CEF">
        <w:trPr>
          <w:trHeight w:val="336"/>
          <w:del w:id="130" w:author="ACER" w:date="2020-10-02T10:28:00Z"/>
        </w:trPr>
        <w:tc>
          <w:tcPr>
            <w:tcW w:w="2268"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14:paraId="01B6EC84" w14:textId="5C0B7430" w:rsidR="00D47E58" w:rsidRPr="00D47E58" w:rsidDel="00461442" w:rsidRDefault="00D47E58" w:rsidP="00717587">
            <w:pPr>
              <w:pStyle w:val="ListParagraph"/>
              <w:ind w:left="0"/>
              <w:jc w:val="center"/>
              <w:rPr>
                <w:del w:id="131" w:author="ACER" w:date="2020-10-02T10:28:00Z"/>
              </w:rPr>
            </w:pPr>
            <w:del w:id="132" w:author="ACER" w:date="2020-10-02T10:28:00Z">
              <w:r w:rsidRPr="00D47E58" w:rsidDel="00461442">
                <w:rPr>
                  <w:b/>
                  <w:bCs/>
                </w:rPr>
                <w:delText>GAS</w:delText>
              </w:r>
            </w:del>
          </w:p>
        </w:tc>
        <w:tc>
          <w:tcPr>
            <w:tcW w:w="1785"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14:paraId="619C2BE3" w14:textId="32D40F3F" w:rsidR="00D47E58" w:rsidRPr="00D47E58" w:rsidDel="00461442" w:rsidRDefault="00D47E58" w:rsidP="00717587">
            <w:pPr>
              <w:pStyle w:val="ListParagraph"/>
              <w:ind w:left="0"/>
              <w:jc w:val="center"/>
              <w:rPr>
                <w:del w:id="133" w:author="ACER" w:date="2020-10-02T10:28:00Z"/>
              </w:rPr>
            </w:pPr>
            <w:del w:id="134" w:author="ACER" w:date="2020-10-02T10:28:00Z">
              <w:r w:rsidRPr="00D47E58" w:rsidDel="00461442">
                <w:delText>Negligible</w:delText>
              </w:r>
            </w:del>
          </w:p>
        </w:tc>
        <w:tc>
          <w:tcPr>
            <w:tcW w:w="1982"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14:paraId="3F4C9C8D" w14:textId="6A0CB786" w:rsidR="00D47E58" w:rsidRPr="00D47E58" w:rsidDel="00461442" w:rsidRDefault="00D47E58" w:rsidP="00717587">
            <w:pPr>
              <w:pStyle w:val="ListParagraph"/>
              <w:ind w:left="0"/>
              <w:jc w:val="center"/>
              <w:rPr>
                <w:del w:id="135" w:author="ACER" w:date="2020-10-02T10:28:00Z"/>
              </w:rPr>
            </w:pPr>
            <w:del w:id="136" w:author="ACER" w:date="2020-10-02T10:28:00Z">
              <w:r w:rsidRPr="00D47E58" w:rsidDel="00461442">
                <w:delText>Negligible</w:delText>
              </w:r>
            </w:del>
          </w:p>
        </w:tc>
        <w:tc>
          <w:tcPr>
            <w:tcW w:w="2754"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14:paraId="791EAC14" w14:textId="0DB7D47F" w:rsidR="00D47E58" w:rsidRPr="00D47E58" w:rsidDel="00461442" w:rsidRDefault="00D47E58" w:rsidP="00717587">
            <w:pPr>
              <w:pStyle w:val="ListParagraph"/>
              <w:ind w:left="0"/>
              <w:jc w:val="center"/>
              <w:rPr>
                <w:del w:id="137" w:author="ACER" w:date="2020-10-02T10:28:00Z"/>
              </w:rPr>
            </w:pPr>
            <w:del w:id="138" w:author="ACER" w:date="2020-10-02T10:28:00Z">
              <w:r w:rsidRPr="00D47E58" w:rsidDel="00461442">
                <w:delText>Significant</w:delText>
              </w:r>
            </w:del>
          </w:p>
        </w:tc>
      </w:tr>
    </w:tbl>
    <w:p w14:paraId="2DF80C2D" w14:textId="5294AF3C" w:rsidR="00EE1508" w:rsidDel="00461442" w:rsidRDefault="00EE1508" w:rsidP="00742C37">
      <w:pPr>
        <w:pStyle w:val="ListParagraph"/>
        <w:ind w:left="1080"/>
        <w:rPr>
          <w:del w:id="139" w:author="ACER" w:date="2020-10-02T10:28:00Z"/>
        </w:rPr>
      </w:pPr>
    </w:p>
    <w:p w14:paraId="06120A9B" w14:textId="2D1372A8" w:rsidR="00EE1508" w:rsidDel="00461442" w:rsidRDefault="00EE1508" w:rsidP="00742C37">
      <w:pPr>
        <w:pStyle w:val="ListParagraph"/>
        <w:ind w:left="1080"/>
        <w:rPr>
          <w:del w:id="140" w:author="ACER" w:date="2020-10-02T10:28:00Z"/>
        </w:rPr>
      </w:pPr>
    </w:p>
    <w:p w14:paraId="4FD0794A" w14:textId="65D8E027" w:rsidR="0012786F" w:rsidRPr="0012786F" w:rsidDel="00461442" w:rsidRDefault="0012786F" w:rsidP="0012786F">
      <w:pPr>
        <w:pStyle w:val="ListParagraph"/>
        <w:ind w:left="1080"/>
        <w:rPr>
          <w:del w:id="141" w:author="ACER" w:date="2020-10-02T10:28:00Z"/>
          <w:b/>
          <w:bCs/>
        </w:rPr>
      </w:pPr>
      <w:del w:id="142" w:author="ACER" w:date="2020-10-02T10:28:00Z">
        <w:r w:rsidRPr="0012786F" w:rsidDel="00461442">
          <w:rPr>
            <w:b/>
            <w:bCs/>
          </w:rPr>
          <w:delText>CLASSIFICATION OF MATTER BY COMPOSITION</w:delText>
        </w:r>
      </w:del>
    </w:p>
    <w:p w14:paraId="768735E7" w14:textId="4C1C2E7B" w:rsidR="0012786F" w:rsidRPr="002C0CEF" w:rsidDel="00461442" w:rsidRDefault="0012786F" w:rsidP="0012786F">
      <w:pPr>
        <w:pStyle w:val="ListParagraph"/>
        <w:ind w:left="1080"/>
        <w:rPr>
          <w:del w:id="143" w:author="ACER" w:date="2020-10-02T10:28:00Z"/>
          <w:b/>
          <w:bCs/>
        </w:rPr>
      </w:pPr>
    </w:p>
    <w:p w14:paraId="0BC9F469" w14:textId="15B832C5" w:rsidR="0012786F" w:rsidRPr="0012786F" w:rsidDel="00461442" w:rsidRDefault="0012786F" w:rsidP="0012786F">
      <w:pPr>
        <w:pStyle w:val="ListParagraph"/>
        <w:ind w:left="1080"/>
        <w:rPr>
          <w:del w:id="144" w:author="ACER" w:date="2020-10-02T10:28:00Z"/>
          <w:b/>
          <w:bCs/>
        </w:rPr>
      </w:pPr>
      <w:del w:id="145" w:author="ACER" w:date="2020-10-02T10:28:00Z">
        <w:r w:rsidRPr="0012786F" w:rsidDel="00461442">
          <w:rPr>
            <w:b/>
            <w:bCs/>
          </w:rPr>
          <w:delText>PURE SUBSTANCES</w:delText>
        </w:r>
      </w:del>
    </w:p>
    <w:p w14:paraId="5DB22288" w14:textId="1602B311" w:rsidR="0012786F" w:rsidDel="00461442" w:rsidRDefault="0012786F" w:rsidP="0012786F">
      <w:pPr>
        <w:pStyle w:val="ListParagraph"/>
        <w:ind w:left="1080"/>
        <w:rPr>
          <w:del w:id="146" w:author="ACER" w:date="2020-10-02T10:28:00Z"/>
        </w:rPr>
      </w:pPr>
      <w:del w:id="147" w:author="ACER" w:date="2020-10-02T10:28:00Z">
        <w:r w:rsidRPr="0012786F" w:rsidDel="00461442">
          <w:delText>Matter that has distinct properties and a composition that does not vary from sample to sample. Examples are water (a compound) and gold (an element).</w:delText>
        </w:r>
      </w:del>
    </w:p>
    <w:p w14:paraId="08D145BA" w14:textId="009C5F3B" w:rsidR="005E5F2B" w:rsidRPr="0012786F" w:rsidDel="00461442" w:rsidRDefault="005E5F2B" w:rsidP="0012786F">
      <w:pPr>
        <w:pStyle w:val="ListParagraph"/>
        <w:ind w:left="1080"/>
        <w:rPr>
          <w:del w:id="148" w:author="ACER" w:date="2020-10-02T10:28:00Z"/>
        </w:rPr>
      </w:pPr>
    </w:p>
    <w:p w14:paraId="15E392B3" w14:textId="39D8E2DF" w:rsidR="0012786F" w:rsidDel="00461442" w:rsidRDefault="0012786F" w:rsidP="00463726">
      <w:pPr>
        <w:pStyle w:val="ListParagraph"/>
        <w:numPr>
          <w:ilvl w:val="0"/>
          <w:numId w:val="15"/>
        </w:numPr>
        <w:rPr>
          <w:del w:id="149" w:author="ACER" w:date="2020-10-02T10:28:00Z"/>
        </w:rPr>
      </w:pPr>
      <w:del w:id="150" w:author="ACER" w:date="2020-10-02T10:28:00Z">
        <w:r w:rsidRPr="0012786F" w:rsidDel="00461442">
          <w:rPr>
            <w:b/>
            <w:bCs/>
          </w:rPr>
          <w:delText>Elements</w:delText>
        </w:r>
        <w:r w:rsidRPr="0012786F" w:rsidDel="00461442">
          <w:delText xml:space="preserve"> are substances that cannot be decomposed into simpler substances. </w:delText>
        </w:r>
      </w:del>
    </w:p>
    <w:p w14:paraId="6576B6AF" w14:textId="50845B41" w:rsidR="0012786F" w:rsidRPr="0012786F" w:rsidDel="00461442" w:rsidRDefault="0012786F" w:rsidP="005E5F2B">
      <w:pPr>
        <w:pStyle w:val="ListParagraph"/>
        <w:ind w:left="1440"/>
        <w:rPr>
          <w:del w:id="151" w:author="ACER" w:date="2020-10-02T10:28:00Z"/>
        </w:rPr>
      </w:pPr>
    </w:p>
    <w:p w14:paraId="567FA7F4" w14:textId="18A71E78" w:rsidR="0012786F" w:rsidRPr="0012786F" w:rsidDel="00461442" w:rsidRDefault="0012786F" w:rsidP="00463726">
      <w:pPr>
        <w:pStyle w:val="ListParagraph"/>
        <w:numPr>
          <w:ilvl w:val="0"/>
          <w:numId w:val="15"/>
        </w:numPr>
        <w:rPr>
          <w:del w:id="152" w:author="ACER" w:date="2020-10-02T10:28:00Z"/>
        </w:rPr>
      </w:pPr>
      <w:del w:id="153" w:author="ACER" w:date="2020-10-02T10:28:00Z">
        <w:r w:rsidRPr="0012786F" w:rsidDel="00461442">
          <w:rPr>
            <w:b/>
            <w:bCs/>
          </w:rPr>
          <w:delText>Compounds</w:delText>
        </w:r>
        <w:r w:rsidRPr="0012786F" w:rsidDel="00461442">
          <w:delText xml:space="preserve"> are substances composed of two or more elements; they contain two or more kinds of atoms.</w:delText>
        </w:r>
      </w:del>
    </w:p>
    <w:p w14:paraId="7A9154A1" w14:textId="5E488D76" w:rsidR="0012786F" w:rsidDel="00461442" w:rsidRDefault="0012786F" w:rsidP="0012786F">
      <w:pPr>
        <w:pStyle w:val="ListParagraph"/>
        <w:ind w:left="1080"/>
        <w:rPr>
          <w:del w:id="154" w:author="ACER" w:date="2020-10-02T10:28:00Z"/>
          <w:b/>
          <w:bCs/>
        </w:rPr>
      </w:pPr>
    </w:p>
    <w:p w14:paraId="7A5B2E0E" w14:textId="0923D84F" w:rsidR="0012786F" w:rsidDel="00461442" w:rsidRDefault="0012786F" w:rsidP="0012786F">
      <w:pPr>
        <w:pStyle w:val="ListParagraph"/>
        <w:ind w:left="1080"/>
        <w:rPr>
          <w:del w:id="155" w:author="ACER" w:date="2020-10-02T10:28:00Z"/>
        </w:rPr>
      </w:pPr>
      <w:del w:id="156" w:author="ACER" w:date="2020-10-02T10:28:00Z">
        <w:r w:rsidRPr="0012786F" w:rsidDel="00461442">
          <w:rPr>
            <w:b/>
            <w:bCs/>
          </w:rPr>
          <w:delText>MIXTURES</w:delText>
        </w:r>
        <w:r w:rsidRPr="0012786F" w:rsidDel="00461442">
          <w:delText xml:space="preserve"> are combinations of two or more substances in which each substance retains its chemical identity.</w:delText>
        </w:r>
      </w:del>
    </w:p>
    <w:p w14:paraId="629E8888" w14:textId="3F2E1163" w:rsidR="005E5F2B" w:rsidRPr="0012786F" w:rsidDel="00461442" w:rsidRDefault="005E5F2B" w:rsidP="0012786F">
      <w:pPr>
        <w:pStyle w:val="ListParagraph"/>
        <w:ind w:left="1080"/>
        <w:rPr>
          <w:del w:id="157" w:author="ACER" w:date="2020-10-02T10:28:00Z"/>
        </w:rPr>
      </w:pPr>
    </w:p>
    <w:p w14:paraId="1702B6F0" w14:textId="4FEB2DFF" w:rsidR="0012786F" w:rsidDel="00461442" w:rsidRDefault="0012786F" w:rsidP="00463726">
      <w:pPr>
        <w:pStyle w:val="ListParagraph"/>
        <w:numPr>
          <w:ilvl w:val="0"/>
          <w:numId w:val="16"/>
        </w:numPr>
        <w:rPr>
          <w:del w:id="158" w:author="ACER" w:date="2020-10-02T10:28:00Z"/>
        </w:rPr>
      </w:pPr>
      <w:del w:id="159" w:author="ACER" w:date="2020-10-02T10:28:00Z">
        <w:r w:rsidRPr="0012786F" w:rsidDel="00461442">
          <w:rPr>
            <w:b/>
            <w:bCs/>
          </w:rPr>
          <w:delText>Homogeneous mixture</w:delText>
        </w:r>
        <w:r w:rsidRPr="0012786F" w:rsidDel="00461442">
          <w:delText xml:space="preserve"> – properties</w:delText>
        </w:r>
        <w:r w:rsidR="000B750F" w:rsidDel="00461442">
          <w:delText xml:space="preserve"> and proportions</w:delText>
        </w:r>
        <w:r w:rsidRPr="0012786F" w:rsidDel="00461442">
          <w:delText xml:space="preserve"> are constant throughout the mixture. An example is salt solution.</w:delText>
        </w:r>
      </w:del>
    </w:p>
    <w:p w14:paraId="5B2F3B7B" w14:textId="0C505D7E" w:rsidR="0012786F" w:rsidRPr="0012786F" w:rsidDel="00461442" w:rsidRDefault="0012786F" w:rsidP="005E5F2B">
      <w:pPr>
        <w:pStyle w:val="ListParagraph"/>
        <w:ind w:left="1440"/>
        <w:rPr>
          <w:del w:id="160" w:author="ACER" w:date="2020-10-02T10:28:00Z"/>
        </w:rPr>
      </w:pPr>
    </w:p>
    <w:p w14:paraId="5E30E5BC" w14:textId="64609843" w:rsidR="0012786F" w:rsidRPr="0012786F" w:rsidDel="00461442" w:rsidRDefault="0012786F" w:rsidP="00463726">
      <w:pPr>
        <w:pStyle w:val="ListParagraph"/>
        <w:numPr>
          <w:ilvl w:val="0"/>
          <w:numId w:val="16"/>
        </w:numPr>
        <w:rPr>
          <w:del w:id="161" w:author="ACER" w:date="2020-10-02T10:28:00Z"/>
        </w:rPr>
      </w:pPr>
      <w:del w:id="162" w:author="ACER" w:date="2020-10-02T10:28:00Z">
        <w:r w:rsidRPr="0012786F" w:rsidDel="00461442">
          <w:rPr>
            <w:b/>
            <w:bCs/>
          </w:rPr>
          <w:delText>Heterogeneous mixture</w:delText>
        </w:r>
        <w:r w:rsidRPr="0012786F" w:rsidDel="00461442">
          <w:delText xml:space="preserve"> – properties</w:delText>
        </w:r>
        <w:r w:rsidR="000B750F" w:rsidDel="00461442">
          <w:delText xml:space="preserve"> and proportions</w:delText>
        </w:r>
        <w:r w:rsidRPr="0012786F" w:rsidDel="00461442">
          <w:delText xml:space="preserve"> vary </w:delText>
        </w:r>
        <w:r w:rsidR="000B750F" w:rsidDel="00461442">
          <w:delText>throughout</w:delText>
        </w:r>
        <w:r w:rsidRPr="0012786F" w:rsidDel="00461442">
          <w:delText xml:space="preserve"> the mixture. An example is oil and water mixture</w:delText>
        </w:r>
        <w:r w:rsidR="000B750F" w:rsidDel="00461442">
          <w:delText xml:space="preserve">. </w:delText>
        </w:r>
      </w:del>
    </w:p>
    <w:p w14:paraId="574E0B10" w14:textId="68BE2AF0" w:rsidR="00EE1508" w:rsidDel="00461442" w:rsidRDefault="00EE1508" w:rsidP="00742C37">
      <w:pPr>
        <w:pStyle w:val="ListParagraph"/>
        <w:ind w:left="1080"/>
        <w:rPr>
          <w:del w:id="163" w:author="ACER" w:date="2020-10-02T10:28:00Z"/>
        </w:rPr>
      </w:pPr>
    </w:p>
    <w:p w14:paraId="131616D8" w14:textId="544AC12E" w:rsidR="00EE1508" w:rsidDel="00461442" w:rsidRDefault="00026930" w:rsidP="00742C37">
      <w:pPr>
        <w:pStyle w:val="ListParagraph"/>
        <w:ind w:left="1080"/>
        <w:rPr>
          <w:del w:id="164" w:author="ACER" w:date="2020-10-02T10:28:00Z"/>
        </w:rPr>
      </w:pPr>
      <w:del w:id="165" w:author="ACER" w:date="2020-10-02T10:28:00Z">
        <w:r w:rsidRPr="00026930" w:rsidDel="00461442">
          <w:rPr>
            <w:noProof/>
          </w:rPr>
          <w:drawing>
            <wp:anchor distT="0" distB="0" distL="114300" distR="114300" simplePos="0" relativeHeight="251782656" behindDoc="0" locked="0" layoutInCell="1" allowOverlap="1" wp14:anchorId="75704B1D" wp14:editId="3271E6DA">
              <wp:simplePos x="0" y="0"/>
              <wp:positionH relativeFrom="margin">
                <wp:posOffset>1090930</wp:posOffset>
              </wp:positionH>
              <wp:positionV relativeFrom="paragraph">
                <wp:posOffset>45720</wp:posOffset>
              </wp:positionV>
              <wp:extent cx="4114800" cy="4057650"/>
              <wp:effectExtent l="0" t="9525" r="9525" b="9525"/>
              <wp:wrapSquare wrapText="bothSides"/>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21667" t="8889" r="18333" b="12223"/>
                      <a:stretch/>
                    </pic:blipFill>
                    <pic:spPr>
                      <a:xfrm rot="5400000">
                        <a:off x="0" y="0"/>
                        <a:ext cx="4114800" cy="4057650"/>
                      </a:xfrm>
                      <a:prstGeom prst="rect">
                        <a:avLst/>
                      </a:prstGeom>
                      <a:effectLst>
                        <a:softEdge rad="63500"/>
                      </a:effectLst>
                    </pic:spPr>
                  </pic:pic>
                </a:graphicData>
              </a:graphic>
            </wp:anchor>
          </w:drawing>
        </w:r>
      </w:del>
    </w:p>
    <w:p w14:paraId="30743CDC" w14:textId="52E1E344" w:rsidR="00026930" w:rsidDel="00461442" w:rsidRDefault="00026930" w:rsidP="00742C37">
      <w:pPr>
        <w:pStyle w:val="ListParagraph"/>
        <w:ind w:left="1080"/>
        <w:rPr>
          <w:del w:id="166" w:author="ACER" w:date="2020-10-02T10:28:00Z"/>
        </w:rPr>
      </w:pPr>
    </w:p>
    <w:p w14:paraId="67C8AEFC" w14:textId="3ED89493" w:rsidR="00026930" w:rsidDel="00461442" w:rsidRDefault="00026930" w:rsidP="00742C37">
      <w:pPr>
        <w:pStyle w:val="ListParagraph"/>
        <w:ind w:left="1080"/>
        <w:rPr>
          <w:del w:id="167" w:author="ACER" w:date="2020-10-02T10:28:00Z"/>
        </w:rPr>
      </w:pPr>
    </w:p>
    <w:p w14:paraId="78267F60" w14:textId="15C8A252" w:rsidR="00026930" w:rsidDel="00461442" w:rsidRDefault="00026930" w:rsidP="00742C37">
      <w:pPr>
        <w:pStyle w:val="ListParagraph"/>
        <w:ind w:left="1080"/>
        <w:rPr>
          <w:del w:id="168" w:author="ACER" w:date="2020-10-02T10:28:00Z"/>
        </w:rPr>
      </w:pPr>
    </w:p>
    <w:p w14:paraId="03BDAC8A" w14:textId="4D07F23D" w:rsidR="00026930" w:rsidDel="00461442" w:rsidRDefault="00026930" w:rsidP="00742C37">
      <w:pPr>
        <w:pStyle w:val="ListParagraph"/>
        <w:ind w:left="1080"/>
        <w:rPr>
          <w:del w:id="169" w:author="ACER" w:date="2020-10-02T10:28:00Z"/>
        </w:rPr>
      </w:pPr>
    </w:p>
    <w:p w14:paraId="5E47189F" w14:textId="44E4EED1" w:rsidR="00EE1508" w:rsidDel="00461442" w:rsidRDefault="00EE1508" w:rsidP="00742C37">
      <w:pPr>
        <w:pStyle w:val="ListParagraph"/>
        <w:ind w:left="1080"/>
        <w:rPr>
          <w:del w:id="170" w:author="ACER" w:date="2020-10-02T10:28:00Z"/>
        </w:rPr>
      </w:pPr>
    </w:p>
    <w:p w14:paraId="40F5C7EA" w14:textId="1DAAADE8" w:rsidR="00B01F4F" w:rsidDel="00461442" w:rsidRDefault="00B01F4F" w:rsidP="00742C37">
      <w:pPr>
        <w:pStyle w:val="ListParagraph"/>
        <w:ind w:left="1080"/>
        <w:rPr>
          <w:del w:id="171" w:author="ACER" w:date="2020-10-02T10:28:00Z"/>
        </w:rPr>
      </w:pPr>
    </w:p>
    <w:p w14:paraId="042AFB05" w14:textId="37DE58ED" w:rsidR="00B01F4F" w:rsidDel="00461442" w:rsidRDefault="00B01F4F" w:rsidP="00742C37">
      <w:pPr>
        <w:pStyle w:val="ListParagraph"/>
        <w:ind w:left="1080"/>
        <w:rPr>
          <w:del w:id="172" w:author="ACER" w:date="2020-10-02T10:28:00Z"/>
        </w:rPr>
      </w:pPr>
    </w:p>
    <w:p w14:paraId="31748771" w14:textId="6806460D" w:rsidR="00B01F4F" w:rsidDel="00461442" w:rsidRDefault="00B01F4F" w:rsidP="00742C37">
      <w:pPr>
        <w:pStyle w:val="ListParagraph"/>
        <w:ind w:left="1080"/>
        <w:rPr>
          <w:del w:id="173" w:author="ACER" w:date="2020-10-02T10:28:00Z"/>
        </w:rPr>
      </w:pPr>
    </w:p>
    <w:p w14:paraId="7213CEF3" w14:textId="15FF1666" w:rsidR="00B01F4F" w:rsidDel="00461442" w:rsidRDefault="006A7158" w:rsidP="00742C37">
      <w:pPr>
        <w:pStyle w:val="ListParagraph"/>
        <w:ind w:left="1080"/>
        <w:rPr>
          <w:del w:id="174" w:author="ACER" w:date="2020-10-02T10:28:00Z"/>
        </w:rPr>
      </w:pPr>
      <w:del w:id="175" w:author="ACER" w:date="2020-10-02T10:28:00Z">
        <w:r w:rsidRPr="000D1854" w:rsidDel="00461442">
          <w:rPr>
            <w:noProof/>
          </w:rPr>
          <mc:AlternateContent>
            <mc:Choice Requires="wps">
              <w:drawing>
                <wp:anchor distT="0" distB="0" distL="114300" distR="114300" simplePos="0" relativeHeight="251769344" behindDoc="0" locked="0" layoutInCell="1" allowOverlap="1" wp14:anchorId="2CC491FB" wp14:editId="179AE4B6">
                  <wp:simplePos x="0" y="0"/>
                  <wp:positionH relativeFrom="margin">
                    <wp:posOffset>1254760</wp:posOffset>
                  </wp:positionH>
                  <wp:positionV relativeFrom="paragraph">
                    <wp:posOffset>2639695</wp:posOffset>
                  </wp:positionV>
                  <wp:extent cx="3796146" cy="346364"/>
                  <wp:effectExtent l="0" t="0" r="0" b="0"/>
                  <wp:wrapNone/>
                  <wp:docPr id="45" name="TextBox 3"/>
                  <wp:cNvGraphicFramePr/>
                  <a:graphic xmlns:a="http://schemas.openxmlformats.org/drawingml/2006/main">
                    <a:graphicData uri="http://schemas.microsoft.com/office/word/2010/wordprocessingShape">
                      <wps:wsp>
                        <wps:cNvSpPr txBox="1"/>
                        <wps:spPr>
                          <a:xfrm>
                            <a:off x="0" y="0"/>
                            <a:ext cx="3796146" cy="346364"/>
                          </a:xfrm>
                          <a:prstGeom prst="rect">
                            <a:avLst/>
                          </a:prstGeom>
                          <a:noFill/>
                        </wps:spPr>
                        <wps:txbx>
                          <w:txbxContent>
                            <w:p w14:paraId="0FD6A395" w14:textId="77777777" w:rsidR="001B0AFB" w:rsidRPr="005F3DD8" w:rsidRDefault="001B0AFB" w:rsidP="000D1854">
                              <w:pPr>
                                <w:rPr>
                                  <w:rFonts w:ascii="Georgia" w:hAnsi="Georgia"/>
                                  <w:sz w:val="24"/>
                                  <w:szCs w:val="24"/>
                                </w:rPr>
                              </w:pPr>
                              <w:r w:rsidRPr="005F3DD8">
                                <w:rPr>
                                  <w:rFonts w:ascii="Georgia" w:hAnsi="Georgia"/>
                                  <w:i/>
                                  <w:iCs/>
                                  <w:color w:val="000000" w:themeColor="text1"/>
                                  <w:kern w:val="24"/>
                                  <w:sz w:val="24"/>
                                  <w:szCs w:val="24"/>
                                  <w:lang w:val="en-US"/>
                                </w:rPr>
                                <w:t>Figure 1.2 Classification of matter by its composition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C491FB" id="TextBox 3" o:spid="_x0000_s1029" type="#_x0000_t202" style="position:absolute;left:0;text-align:left;margin-left:98.8pt;margin-top:207.85pt;width:298.9pt;height:27.25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" filled="f" stroked="f">
                  <v:textbox>
                    <w:txbxContent>
                      <w:p w14:paraId="0FD6A395" w14:textId="77777777" w:rsidR="001B0AFB" w:rsidRPr="005F3DD8" w:rsidRDefault="001B0AFB" w:rsidP="000D1854">
                        <w:pPr>
                          <w:rPr>
                            <w:rFonts w:ascii="Georgia" w:hAnsi="Georgia"/>
                            <w:sz w:val="24"/>
                            <w:szCs w:val="24"/>
                          </w:rPr>
                        </w:pPr>
                        <w:r w:rsidRPr="005F3DD8">
                          <w:rPr>
                            <w:rFonts w:ascii="Georgia" w:hAnsi="Georgia"/>
                            <w:i/>
                            <w:iCs/>
                            <w:color w:val="000000" w:themeColor="text1"/>
                            <w:kern w:val="24"/>
                            <w:sz w:val="24"/>
                            <w:szCs w:val="24"/>
                            <w:lang w:val="en-US"/>
                          </w:rPr>
                          <w:t>Figure 1.2 Classification of matter by its composition</w:t>
                        </w:r>
                      </w:p>
                    </w:txbxContent>
                  </v:textbox>
                  <w10:wrap anchorx="margin"/>
                </v:shape>
              </w:pict>
            </mc:Fallback>
          </mc:AlternateContent>
        </w:r>
      </w:del>
    </w:p>
    <w:p w14:paraId="34EA3B00" w14:textId="79C4C02E" w:rsidR="00B01F4F" w:rsidDel="00461442" w:rsidRDefault="00B01F4F" w:rsidP="00742C37">
      <w:pPr>
        <w:pStyle w:val="ListParagraph"/>
        <w:ind w:left="1080"/>
        <w:rPr>
          <w:del w:id="176" w:author="ACER" w:date="2020-10-02T10:28:00Z"/>
        </w:rPr>
      </w:pPr>
      <w:del w:id="177" w:author="ACER" w:date="2020-10-02T10:28:00Z">
        <w:r w:rsidRPr="00B01F4F" w:rsidDel="00461442">
          <w:rPr>
            <w:noProof/>
          </w:rPr>
          <w:drawing>
            <wp:inline distT="0" distB="0" distL="0" distR="0" wp14:anchorId="15A40E26" wp14:editId="7C515568">
              <wp:extent cx="4862946" cy="1936346"/>
              <wp:effectExtent l="0" t="0" r="0" b="6985"/>
              <wp:docPr id="5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906798" cy="1953807"/>
                      </a:xfrm>
                      <a:prstGeom prst="rect">
                        <a:avLst/>
                      </a:prstGeom>
                      <a:effectLst>
                        <a:softEdge rad="63500"/>
                      </a:effectLst>
                    </pic:spPr>
                  </pic:pic>
                </a:graphicData>
              </a:graphic>
            </wp:inline>
          </w:drawing>
        </w:r>
      </w:del>
    </w:p>
    <w:p w14:paraId="5574C22F" w14:textId="26404525" w:rsidR="00EE1508" w:rsidDel="00461442" w:rsidRDefault="00B01F4F" w:rsidP="00742C37">
      <w:pPr>
        <w:pStyle w:val="ListParagraph"/>
        <w:ind w:left="1080"/>
        <w:rPr>
          <w:del w:id="178" w:author="ACER" w:date="2020-10-02T10:28:00Z"/>
        </w:rPr>
      </w:pPr>
      <w:del w:id="179" w:author="ACER" w:date="2020-10-02T10:28:00Z">
        <w:r w:rsidRPr="00B01F4F" w:rsidDel="00461442">
          <w:rPr>
            <w:noProof/>
          </w:rPr>
          <mc:AlternateContent>
            <mc:Choice Requires="wps">
              <w:drawing>
                <wp:anchor distT="0" distB="0" distL="114300" distR="114300" simplePos="0" relativeHeight="251771392" behindDoc="0" locked="0" layoutInCell="1" allowOverlap="1" wp14:anchorId="59192690" wp14:editId="61889063">
                  <wp:simplePos x="0" y="0"/>
                  <wp:positionH relativeFrom="margin">
                    <wp:align>right</wp:align>
                  </wp:positionH>
                  <wp:positionV relativeFrom="paragraph">
                    <wp:posOffset>51782</wp:posOffset>
                  </wp:positionV>
                  <wp:extent cx="5306291" cy="290946"/>
                  <wp:effectExtent l="0" t="0" r="0" b="0"/>
                  <wp:wrapNone/>
                  <wp:docPr id="52" name="TextBox 1"/>
                  <wp:cNvGraphicFramePr/>
                  <a:graphic xmlns:a="http://schemas.openxmlformats.org/drawingml/2006/main">
                    <a:graphicData uri="http://schemas.microsoft.com/office/word/2010/wordprocessingShape">
                      <wps:wsp>
                        <wps:cNvSpPr txBox="1"/>
                        <wps:spPr>
                          <a:xfrm>
                            <a:off x="0" y="0"/>
                            <a:ext cx="5306291" cy="290946"/>
                          </a:xfrm>
                          <a:prstGeom prst="rect">
                            <a:avLst/>
                          </a:prstGeom>
                          <a:noFill/>
                        </wps:spPr>
                        <wps:txbx>
                          <w:txbxContent>
                            <w:p w14:paraId="4DDE41BF" w14:textId="430AEDFE" w:rsidR="001B0AFB" w:rsidRPr="00B01F4F" w:rsidRDefault="001B0AFB" w:rsidP="00B01F4F">
                              <w:pPr>
                                <w:rPr>
                                  <w:rFonts w:ascii="Georgia" w:hAnsi="Georgia"/>
                                  <w:sz w:val="24"/>
                                  <w:szCs w:val="24"/>
                                </w:rPr>
                              </w:pPr>
                              <w:r w:rsidRPr="00B01F4F">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1.3</w:t>
                              </w:r>
                              <w:r w:rsidRPr="00B01F4F">
                                <w:rPr>
                                  <w:rFonts w:ascii="Georgia" w:hAnsi="Georgia"/>
                                  <w:i/>
                                  <w:iCs/>
                                  <w:color w:val="000000" w:themeColor="text1"/>
                                  <w:kern w:val="24"/>
                                  <w:sz w:val="24"/>
                                  <w:szCs w:val="24"/>
                                  <w:lang w:val="en-US"/>
                                </w:rPr>
                                <w:t xml:space="preserve"> Molecular comparison of elements, compounds, and mixtures.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9192690" id="TextBox 1" o:spid="_x0000_s1030" type="#_x0000_t202" style="position:absolute;left:0;text-align:left;margin-left:366.6pt;margin-top:4.1pt;width:417.8pt;height:22.9pt;z-index:251771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" filled="f" stroked="f">
                  <v:textbox>
                    <w:txbxContent>
                      <w:p w14:paraId="4DDE41BF" w14:textId="430AEDFE" w:rsidR="001B0AFB" w:rsidRPr="00B01F4F" w:rsidRDefault="001B0AFB" w:rsidP="00B01F4F">
                        <w:pPr>
                          <w:rPr>
                            <w:rFonts w:ascii="Georgia" w:hAnsi="Georgia"/>
                            <w:sz w:val="24"/>
                            <w:szCs w:val="24"/>
                          </w:rPr>
                        </w:pPr>
                        <w:r w:rsidRPr="00B01F4F">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1.3</w:t>
                        </w:r>
                        <w:r w:rsidRPr="00B01F4F">
                          <w:rPr>
                            <w:rFonts w:ascii="Georgia" w:hAnsi="Georgia"/>
                            <w:i/>
                            <w:iCs/>
                            <w:color w:val="000000" w:themeColor="text1"/>
                            <w:kern w:val="24"/>
                            <w:sz w:val="24"/>
                            <w:szCs w:val="24"/>
                            <w:lang w:val="en-US"/>
                          </w:rPr>
                          <w:t xml:space="preserve"> Molecular comparison of elements, compounds, and mixtures.</w:t>
                        </w:r>
                      </w:p>
                    </w:txbxContent>
                  </v:textbox>
                  <w10:wrap anchorx="margin"/>
                </v:shape>
              </w:pict>
            </mc:Fallback>
          </mc:AlternateContent>
        </w:r>
      </w:del>
    </w:p>
    <w:p w14:paraId="191B63C2" w14:textId="0AA96A38" w:rsidR="004A14A4" w:rsidDel="00461442" w:rsidRDefault="004A14A4" w:rsidP="00742C37">
      <w:pPr>
        <w:pStyle w:val="ListParagraph"/>
        <w:ind w:left="1080"/>
        <w:rPr>
          <w:del w:id="180" w:author="ACER" w:date="2020-10-02T10:28:00Z"/>
        </w:rPr>
      </w:pPr>
    </w:p>
    <w:p w14:paraId="7B166D13" w14:textId="205CAEA7" w:rsidR="004A14A4" w:rsidDel="00461442" w:rsidRDefault="004A14A4" w:rsidP="00742C37">
      <w:pPr>
        <w:pStyle w:val="ListParagraph"/>
        <w:ind w:left="1080"/>
        <w:rPr>
          <w:del w:id="181" w:author="ACER" w:date="2020-10-02T10:28:00Z"/>
        </w:rPr>
      </w:pPr>
    </w:p>
    <w:p w14:paraId="4C8E10A0" w14:textId="46F43D71" w:rsidR="004A14A4" w:rsidRPr="00AB0641" w:rsidDel="00461442" w:rsidRDefault="00A04ADA" w:rsidP="00742C37">
      <w:pPr>
        <w:pStyle w:val="ListParagraph"/>
        <w:ind w:left="1080"/>
        <w:rPr>
          <w:del w:id="182" w:author="ACER" w:date="2020-10-02T10:28:00Z"/>
          <w:b/>
          <w:bCs/>
        </w:rPr>
      </w:pPr>
      <w:del w:id="183" w:author="ACER" w:date="2020-10-02T10:28:00Z">
        <w:r w:rsidRPr="00A97A32" w:rsidDel="00461442">
          <w:rPr>
            <w:noProof/>
          </w:rPr>
          <w:drawing>
            <wp:anchor distT="0" distB="0" distL="114300" distR="114300" simplePos="0" relativeHeight="251772416" behindDoc="0" locked="0" layoutInCell="1" allowOverlap="1" wp14:anchorId="7BD5C34A" wp14:editId="2A12BF45">
              <wp:simplePos x="0" y="0"/>
              <wp:positionH relativeFrom="margin">
                <wp:posOffset>4460701</wp:posOffset>
              </wp:positionH>
              <wp:positionV relativeFrom="paragraph">
                <wp:posOffset>10217</wp:posOffset>
              </wp:positionV>
              <wp:extent cx="1620520" cy="2479040"/>
              <wp:effectExtent l="0" t="0" r="0" b="0"/>
              <wp:wrapSquare wrapText="bothSides"/>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0520" cy="2479040"/>
                      </a:xfrm>
                      <a:prstGeom prst="rect">
                        <a:avLst/>
                      </a:prstGeom>
                    </pic:spPr>
                  </pic:pic>
                </a:graphicData>
              </a:graphic>
              <wp14:sizeRelH relativeFrom="margin">
                <wp14:pctWidth>0</wp14:pctWidth>
              </wp14:sizeRelH>
              <wp14:sizeRelV relativeFrom="margin">
                <wp14:pctHeight>0</wp14:pctHeight>
              </wp14:sizeRelV>
            </wp:anchor>
          </w:drawing>
        </w:r>
        <w:r w:rsidR="00AB0641" w:rsidDel="00461442">
          <w:rPr>
            <w:b/>
            <w:bCs/>
          </w:rPr>
          <w:delText>ELEMENTS</w:delText>
        </w:r>
      </w:del>
    </w:p>
    <w:p w14:paraId="3A30F7CF" w14:textId="22E5EC1F" w:rsidR="00AB0641" w:rsidDel="00461442" w:rsidRDefault="00AB0641" w:rsidP="00742C37">
      <w:pPr>
        <w:pStyle w:val="ListParagraph"/>
        <w:ind w:left="1080"/>
        <w:rPr>
          <w:del w:id="184" w:author="ACER" w:date="2020-10-02T10:28:00Z"/>
        </w:rPr>
      </w:pPr>
    </w:p>
    <w:p w14:paraId="64A33ED4" w14:textId="1820C5C0" w:rsidR="00AB0641" w:rsidDel="00461442" w:rsidRDefault="00AB0641" w:rsidP="00742C37">
      <w:pPr>
        <w:pStyle w:val="ListParagraph"/>
        <w:ind w:left="1080"/>
        <w:rPr>
          <w:del w:id="185" w:author="ACER" w:date="2020-10-02T10:28:00Z"/>
        </w:rPr>
      </w:pPr>
      <w:del w:id="186" w:author="ACER" w:date="2020-10-02T10:28:00Z">
        <w:r w:rsidDel="00461442">
          <w:delText xml:space="preserve">There are only 118 elements known, varying in abundance. </w:delText>
        </w:r>
        <w:r w:rsidR="00F77F60" w:rsidDel="00461442">
          <w:delText>The Earth’s crust (including oceans and atmosphere</w:delText>
        </w:r>
        <w:r w:rsidR="00580C1D" w:rsidDel="00461442">
          <w:delText>)</w:delText>
        </w:r>
        <w:r w:rsidR="006F32F3" w:rsidDel="00461442">
          <w:delText xml:space="preserve"> account</w:delText>
        </w:r>
        <w:r w:rsidR="003A3012" w:rsidDel="00461442">
          <w:delText>s</w:delText>
        </w:r>
        <w:r w:rsidR="006F32F3" w:rsidDel="00461442">
          <w:delText xml:space="preserve"> for 90% </w:delText>
        </w:r>
        <w:r w:rsidR="003A3012" w:rsidDel="00461442">
          <w:delText xml:space="preserve">of </w:delText>
        </w:r>
        <w:r w:rsidR="006F32F3" w:rsidDel="00461442">
          <w:delText xml:space="preserve">five (5) elements only, namely oxygen, silicon, aluminum, iron and calcium. The human body accounts for over 90% </w:delText>
        </w:r>
        <w:r w:rsidR="003A3012" w:rsidDel="00461442">
          <w:delText xml:space="preserve">of </w:delText>
        </w:r>
        <w:r w:rsidR="006F32F3" w:rsidDel="00461442">
          <w:delText>three (3) elements only, namely oxygen, carbon and hydrogen.</w:delText>
        </w:r>
      </w:del>
    </w:p>
    <w:p w14:paraId="54E689E2" w14:textId="3C4F1444" w:rsidR="00AB0641" w:rsidDel="00461442" w:rsidRDefault="00AB0641" w:rsidP="00742C37">
      <w:pPr>
        <w:pStyle w:val="ListParagraph"/>
        <w:ind w:left="1080"/>
        <w:rPr>
          <w:del w:id="187" w:author="ACER" w:date="2020-10-02T10:28:00Z"/>
        </w:rPr>
      </w:pPr>
    </w:p>
    <w:p w14:paraId="4679736F" w14:textId="61C86DDC" w:rsidR="00AB0641" w:rsidRPr="00AB0641" w:rsidDel="00461442" w:rsidRDefault="00AB0641" w:rsidP="00A97A32">
      <w:pPr>
        <w:pStyle w:val="ListParagraph"/>
        <w:ind w:left="1080"/>
        <w:jc w:val="left"/>
        <w:rPr>
          <w:del w:id="188" w:author="ACER" w:date="2020-10-02T10:28:00Z"/>
        </w:rPr>
      </w:pPr>
      <w:del w:id="189" w:author="ACER" w:date="2020-10-02T10:28:00Z">
        <w:r w:rsidRPr="00AB0641" w:rsidDel="00461442">
          <w:rPr>
            <w:lang w:val="en-US"/>
          </w:rPr>
          <w:delText>Table 1.</w:delText>
        </w:r>
        <w:r w:rsidR="00C578CF" w:rsidDel="00461442">
          <w:rPr>
            <w:lang w:val="en-US"/>
          </w:rPr>
          <w:delText>1</w:delText>
        </w:r>
        <w:r w:rsidRPr="00AB0641" w:rsidDel="00461442">
          <w:rPr>
            <w:lang w:val="en-US"/>
          </w:rPr>
          <w:delText xml:space="preserve"> List of Common Elements and </w:delText>
        </w:r>
        <w:r w:rsidR="00A97A32" w:rsidDel="00461442">
          <w:rPr>
            <w:lang w:val="en-US"/>
          </w:rPr>
          <w:delText>t</w:delText>
        </w:r>
        <w:r w:rsidRPr="00AB0641" w:rsidDel="00461442">
          <w:rPr>
            <w:lang w:val="en-US"/>
          </w:rPr>
          <w:delText>heir Symbols</w:delText>
        </w:r>
      </w:del>
    </w:p>
    <w:p w14:paraId="1D9322A1" w14:textId="612B6BCF" w:rsidR="00AB0641" w:rsidDel="00461442" w:rsidRDefault="00AB0641" w:rsidP="00742C37">
      <w:pPr>
        <w:pStyle w:val="ListParagraph"/>
        <w:ind w:left="1080"/>
        <w:rPr>
          <w:del w:id="190" w:author="ACER" w:date="2020-10-02T10:28:00Z"/>
        </w:rPr>
      </w:pPr>
    </w:p>
    <w:p w14:paraId="24F5F1E7" w14:textId="13FFEAB2" w:rsidR="00AB0641" w:rsidDel="00461442" w:rsidRDefault="00A97A32" w:rsidP="00742C37">
      <w:pPr>
        <w:pStyle w:val="ListParagraph"/>
        <w:ind w:left="1080"/>
        <w:rPr>
          <w:del w:id="191" w:author="ACER" w:date="2020-10-02T10:28:00Z"/>
        </w:rPr>
      </w:pPr>
      <w:del w:id="192" w:author="ACER" w:date="2020-10-02T10:28:00Z">
        <w:r w:rsidRPr="00A97A32" w:rsidDel="00461442">
          <w:rPr>
            <w:noProof/>
          </w:rPr>
          <mc:AlternateContent>
            <mc:Choice Requires="wps">
              <w:drawing>
                <wp:anchor distT="0" distB="0" distL="114300" distR="114300" simplePos="0" relativeHeight="251774464" behindDoc="0" locked="0" layoutInCell="1" allowOverlap="1" wp14:anchorId="64BBEA93" wp14:editId="4C67BDDE">
                  <wp:simplePos x="0" y="0"/>
                  <wp:positionH relativeFrom="margin">
                    <wp:posOffset>4404995</wp:posOffset>
                  </wp:positionH>
                  <wp:positionV relativeFrom="paragraph">
                    <wp:posOffset>501246</wp:posOffset>
                  </wp:positionV>
                  <wp:extent cx="1745673" cy="734291"/>
                  <wp:effectExtent l="0" t="0" r="0" b="0"/>
                  <wp:wrapNone/>
                  <wp:docPr id="55" name="TextBox 3"/>
                  <wp:cNvGraphicFramePr/>
                  <a:graphic xmlns:a="http://schemas.openxmlformats.org/drawingml/2006/main">
                    <a:graphicData uri="http://schemas.microsoft.com/office/word/2010/wordprocessingShape">
                      <wps:wsp>
                        <wps:cNvSpPr txBox="1"/>
                        <wps:spPr>
                          <a:xfrm>
                            <a:off x="0" y="0"/>
                            <a:ext cx="1745673" cy="734291"/>
                          </a:xfrm>
                          <a:prstGeom prst="rect">
                            <a:avLst/>
                          </a:prstGeom>
                          <a:noFill/>
                        </wps:spPr>
                        <wps:txbx>
                          <w:txbxContent>
                            <w:p w14:paraId="2CCCA71F" w14:textId="35712A00" w:rsidR="001B0AFB" w:rsidRPr="00A97A32" w:rsidRDefault="001B0AFB" w:rsidP="00A04ADA">
                              <w:pPr>
                                <w:jc w:val="both"/>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 xml:space="preserve">1.4 </w:t>
                              </w:r>
                              <w:r w:rsidRPr="00A97A32">
                                <w:rPr>
                                  <w:rFonts w:ascii="Georgia" w:hAnsi="Georgia"/>
                                  <w:i/>
                                  <w:iCs/>
                                  <w:color w:val="000000" w:themeColor="text1"/>
                                  <w:kern w:val="24"/>
                                  <w:sz w:val="24"/>
                                  <w:szCs w:val="24"/>
                                  <w:lang w:val="en-US"/>
                                </w:rPr>
                                <w:t>Elements in in Earth's crust and the human body.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BBEA93" id="_x0000_s1031" type="#_x0000_t202" style="position:absolute;left:0;text-align:left;margin-left:346.85pt;margin-top:39.45pt;width:137.45pt;height:57.8pt;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" filled="f" stroked="f">
                  <v:textbox>
                    <w:txbxContent>
                      <w:p w14:paraId="2CCCA71F" w14:textId="35712A00" w:rsidR="001B0AFB" w:rsidRPr="00A97A32" w:rsidRDefault="001B0AFB" w:rsidP="00A04ADA">
                        <w:pPr>
                          <w:jc w:val="both"/>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 xml:space="preserve">1.4 </w:t>
                        </w:r>
                        <w:r w:rsidRPr="00A97A32">
                          <w:rPr>
                            <w:rFonts w:ascii="Georgia" w:hAnsi="Georgia"/>
                            <w:i/>
                            <w:iCs/>
                            <w:color w:val="000000" w:themeColor="text1"/>
                            <w:kern w:val="24"/>
                            <w:sz w:val="24"/>
                            <w:szCs w:val="24"/>
                            <w:lang w:val="en-US"/>
                          </w:rPr>
                          <w:t>Elements in in Earth's crust and the human body.</w:t>
                        </w:r>
                      </w:p>
                    </w:txbxContent>
                  </v:textbox>
                  <w10:wrap anchorx="margin"/>
                </v:shape>
              </w:pict>
            </mc:Fallback>
          </mc:AlternateContent>
        </w:r>
        <w:r w:rsidR="00AB0641" w:rsidRPr="00AB0641" w:rsidDel="00461442">
          <w:rPr>
            <w:noProof/>
          </w:rPr>
          <w:drawing>
            <wp:inline distT="0" distB="0" distL="0" distR="0" wp14:anchorId="4C70F975" wp14:editId="44BF22F3">
              <wp:extent cx="3449782" cy="1248335"/>
              <wp:effectExtent l="0" t="0" r="0" b="952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25793" cy="1275840"/>
                      </a:xfrm>
                      <a:prstGeom prst="rect">
                        <a:avLst/>
                      </a:prstGeom>
                    </pic:spPr>
                  </pic:pic>
                </a:graphicData>
              </a:graphic>
            </wp:inline>
          </w:drawing>
        </w:r>
        <w:r w:rsidRPr="00A97A32" w:rsidDel="00461442">
          <w:rPr>
            <w:rFonts w:asciiTheme="minorHAnsi" w:hAnsiTheme="minorHAnsi"/>
            <w:noProof/>
            <w:sz w:val="22"/>
            <w:szCs w:val="22"/>
          </w:rPr>
          <w:delText xml:space="preserve"> </w:delText>
        </w:r>
      </w:del>
    </w:p>
    <w:p w14:paraId="1DA8BA83" w14:textId="5BDB7DB6" w:rsidR="00AB0641" w:rsidDel="00461442" w:rsidRDefault="00AB0641" w:rsidP="00742C37">
      <w:pPr>
        <w:pStyle w:val="ListParagraph"/>
        <w:ind w:left="1080"/>
        <w:rPr>
          <w:del w:id="193" w:author="ACER" w:date="2020-10-02T10:28:00Z"/>
        </w:rPr>
      </w:pPr>
    </w:p>
    <w:p w14:paraId="6532ADE6" w14:textId="0E72A129" w:rsidR="00AB0641" w:rsidDel="00461442" w:rsidRDefault="00AB0641" w:rsidP="00742C37">
      <w:pPr>
        <w:pStyle w:val="ListParagraph"/>
        <w:ind w:left="1080"/>
        <w:rPr>
          <w:del w:id="194" w:author="ACER" w:date="2020-10-02T10:28:00Z"/>
        </w:rPr>
      </w:pPr>
    </w:p>
    <w:p w14:paraId="4576E229" w14:textId="578190EC" w:rsidR="00650F30" w:rsidRPr="00650F30" w:rsidDel="00461442" w:rsidRDefault="00650F30" w:rsidP="00650F30">
      <w:pPr>
        <w:pStyle w:val="ListParagraph"/>
        <w:ind w:left="1080"/>
        <w:rPr>
          <w:del w:id="195" w:author="ACER" w:date="2020-10-02T10:28:00Z"/>
        </w:rPr>
      </w:pPr>
      <w:del w:id="196" w:author="ACER" w:date="2020-10-02T10:28:00Z">
        <w:r w:rsidRPr="00650F30" w:rsidDel="00461442">
          <w:rPr>
            <w:b/>
            <w:bCs/>
            <w:i/>
            <w:iCs/>
          </w:rPr>
          <w:delText>COMPOUNDS</w:delText>
        </w:r>
      </w:del>
    </w:p>
    <w:p w14:paraId="195124C3" w14:textId="20A181E2" w:rsidR="00650F30" w:rsidDel="00461442" w:rsidRDefault="00650F30" w:rsidP="00650F30">
      <w:pPr>
        <w:pStyle w:val="ListParagraph"/>
        <w:ind w:left="1080"/>
        <w:rPr>
          <w:del w:id="197" w:author="ACER" w:date="2020-10-02T10:28:00Z"/>
          <w:lang w:val="en-US"/>
        </w:rPr>
      </w:pPr>
    </w:p>
    <w:p w14:paraId="7CCF1619" w14:textId="49C54F9C" w:rsidR="00650F30" w:rsidDel="00461442" w:rsidRDefault="00A04ADA" w:rsidP="00650F30">
      <w:pPr>
        <w:pStyle w:val="ListParagraph"/>
        <w:ind w:left="1080"/>
        <w:rPr>
          <w:del w:id="198" w:author="ACER" w:date="2020-10-02T10:28:00Z"/>
          <w:lang w:val="en-US"/>
        </w:rPr>
      </w:pPr>
      <w:del w:id="199" w:author="ACER" w:date="2020-10-02T10:28:00Z">
        <w:r w:rsidRPr="00A04ADA" w:rsidDel="00461442">
          <w:rPr>
            <w:noProof/>
          </w:rPr>
          <w:drawing>
            <wp:anchor distT="0" distB="0" distL="114300" distR="114300" simplePos="0" relativeHeight="251775488" behindDoc="0" locked="0" layoutInCell="1" allowOverlap="1" wp14:anchorId="6F2CCD00" wp14:editId="3F64C4C6">
              <wp:simplePos x="0" y="0"/>
              <wp:positionH relativeFrom="column">
                <wp:posOffset>3338310</wp:posOffset>
              </wp:positionH>
              <wp:positionV relativeFrom="paragraph">
                <wp:posOffset>414944</wp:posOffset>
              </wp:positionV>
              <wp:extent cx="2876550" cy="1898015"/>
              <wp:effectExtent l="0" t="0" r="0" b="6985"/>
              <wp:wrapSquare wrapText="bothSides"/>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76550" cy="1898015"/>
                      </a:xfrm>
                      <a:prstGeom prst="rect">
                        <a:avLst/>
                      </a:prstGeom>
                    </pic:spPr>
                  </pic:pic>
                </a:graphicData>
              </a:graphic>
              <wp14:sizeRelH relativeFrom="margin">
                <wp14:pctWidth>0</wp14:pctWidth>
              </wp14:sizeRelH>
              <wp14:sizeRelV relativeFrom="margin">
                <wp14:pctHeight>0</wp14:pctHeight>
              </wp14:sizeRelV>
            </wp:anchor>
          </w:drawing>
        </w:r>
        <w:r w:rsidR="00650F30" w:rsidRPr="00650F30" w:rsidDel="00461442">
          <w:rPr>
            <w:lang w:val="en-US"/>
          </w:rPr>
          <w:delText>Most elements can interact with other elements to form compounds. For example, when hydrogen gas burns in oxygen gas, the elements hydrogen and oxygen combine to form the compound water. Conversely, water can be decomposed into its elements by passing an electrical current through it.</w:delText>
        </w:r>
      </w:del>
    </w:p>
    <w:p w14:paraId="56FE1116" w14:textId="318BFD19" w:rsidR="00650F30" w:rsidRPr="00650F30" w:rsidDel="00461442" w:rsidRDefault="00650F30" w:rsidP="00650F30">
      <w:pPr>
        <w:pStyle w:val="ListParagraph"/>
        <w:ind w:left="1080"/>
        <w:rPr>
          <w:del w:id="200" w:author="ACER" w:date="2020-10-02T10:28:00Z"/>
        </w:rPr>
      </w:pPr>
    </w:p>
    <w:p w14:paraId="2F8FBE7C" w14:textId="2EFDE87F" w:rsidR="00650F30" w:rsidRPr="00650F30" w:rsidDel="00461442" w:rsidRDefault="00C578CF" w:rsidP="00650F30">
      <w:pPr>
        <w:pStyle w:val="ListParagraph"/>
        <w:ind w:left="1080"/>
        <w:rPr>
          <w:del w:id="201" w:author="ACER" w:date="2020-10-02T10:28:00Z"/>
        </w:rPr>
      </w:pPr>
      <w:del w:id="202" w:author="ACER" w:date="2020-10-02T10:28:00Z">
        <w:r w:rsidRPr="00A97A32" w:rsidDel="00461442">
          <w:rPr>
            <w:noProof/>
          </w:rPr>
          <mc:AlternateContent>
            <mc:Choice Requires="wps">
              <w:drawing>
                <wp:anchor distT="0" distB="0" distL="114300" distR="114300" simplePos="0" relativeHeight="251776512" behindDoc="0" locked="0" layoutInCell="1" allowOverlap="1" wp14:anchorId="7D8682A0" wp14:editId="2C6672C5">
                  <wp:simplePos x="0" y="0"/>
                  <wp:positionH relativeFrom="margin">
                    <wp:align>right</wp:align>
                  </wp:positionH>
                  <wp:positionV relativeFrom="paragraph">
                    <wp:posOffset>1066743</wp:posOffset>
                  </wp:positionV>
                  <wp:extent cx="2493645" cy="318135"/>
                  <wp:effectExtent l="0" t="0" r="0" b="0"/>
                  <wp:wrapSquare wrapText="bothSides"/>
                  <wp:docPr id="58" name="TextBox 3"/>
                  <wp:cNvGraphicFramePr/>
                  <a:graphic xmlns:a="http://schemas.openxmlformats.org/drawingml/2006/main">
                    <a:graphicData uri="http://schemas.microsoft.com/office/word/2010/wordprocessingShape">
                      <wps:wsp>
                        <wps:cNvSpPr txBox="1"/>
                        <wps:spPr>
                          <a:xfrm>
                            <a:off x="0" y="0"/>
                            <a:ext cx="2493645" cy="318135"/>
                          </a:xfrm>
                          <a:prstGeom prst="rect">
                            <a:avLst/>
                          </a:prstGeom>
                          <a:noFill/>
                        </wps:spPr>
                        <wps:txbx>
                          <w:txbxContent>
                            <w:p w14:paraId="2FA8AF5F" w14:textId="2098F733" w:rsidR="001B0AFB" w:rsidRPr="00A97A32" w:rsidRDefault="001B0AFB" w:rsidP="00A04ADA">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1.5</w:t>
                              </w:r>
                              <w:r w:rsidRPr="00A97A32">
                                <w:rPr>
                                  <w:rFonts w:ascii="Georgia" w:hAnsi="Georgia"/>
                                  <w:i/>
                                  <w:iCs/>
                                  <w:color w:val="000000" w:themeColor="text1"/>
                                  <w:kern w:val="24"/>
                                  <w:sz w:val="24"/>
                                  <w:szCs w:val="24"/>
                                  <w:lang w:val="en-US"/>
                                </w:rPr>
                                <w:t xml:space="preserve"> </w:t>
                              </w:r>
                              <w:r>
                                <w:rPr>
                                  <w:rFonts w:ascii="Georgia" w:hAnsi="Georgia"/>
                                  <w:i/>
                                  <w:iCs/>
                                  <w:color w:val="000000" w:themeColor="text1"/>
                                  <w:kern w:val="24"/>
                                  <w:sz w:val="24"/>
                                  <w:szCs w:val="24"/>
                                  <w:lang w:val="en-US"/>
                                </w:rPr>
                                <w:t>Electrolysis of water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8682A0" id="_x0000_s1032" type="#_x0000_t202" style="position:absolute;left:0;text-align:left;margin-left:145.15pt;margin-top:84pt;width:196.35pt;height:25.05pt;z-index:251776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" filled="f" stroked="f">
                  <v:textbox>
                    <w:txbxContent>
                      <w:p w14:paraId="2FA8AF5F" w14:textId="2098F733" w:rsidR="001B0AFB" w:rsidRPr="00A97A32" w:rsidRDefault="001B0AFB" w:rsidP="00A04ADA">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1.5</w:t>
                        </w:r>
                        <w:r w:rsidRPr="00A97A32">
                          <w:rPr>
                            <w:rFonts w:ascii="Georgia" w:hAnsi="Georgia"/>
                            <w:i/>
                            <w:iCs/>
                            <w:color w:val="000000" w:themeColor="text1"/>
                            <w:kern w:val="24"/>
                            <w:sz w:val="24"/>
                            <w:szCs w:val="24"/>
                            <w:lang w:val="en-US"/>
                          </w:rPr>
                          <w:t xml:space="preserve"> </w:t>
                        </w:r>
                        <w:r>
                          <w:rPr>
                            <w:rFonts w:ascii="Georgia" w:hAnsi="Georgia"/>
                            <w:i/>
                            <w:iCs/>
                            <w:color w:val="000000" w:themeColor="text1"/>
                            <w:kern w:val="24"/>
                            <w:sz w:val="24"/>
                            <w:szCs w:val="24"/>
                            <w:lang w:val="en-US"/>
                          </w:rPr>
                          <w:t>Electrolysis of water</w:t>
                        </w:r>
                      </w:p>
                    </w:txbxContent>
                  </v:textbox>
                  <w10:wrap type="square" anchorx="margin"/>
                </v:shape>
              </w:pict>
            </mc:Fallback>
          </mc:AlternateContent>
        </w:r>
        <w:r w:rsidR="00A04ADA" w:rsidDel="00461442">
          <w:rPr>
            <w:lang w:val="en-US"/>
          </w:rPr>
          <w:delText>In figure 1.5, w</w:delText>
        </w:r>
        <w:r w:rsidR="00650F30" w:rsidRPr="00650F30" w:rsidDel="00461442">
          <w:rPr>
            <w:lang w:val="en-US"/>
          </w:rPr>
          <w:delText>ater decomposes into its component elements, hydrogen and oxygen, when an electrical current is passed through it. The volume of hydrogen, collected in the right test tube, is twice the volume of oxygen.</w:delText>
        </w:r>
      </w:del>
    </w:p>
    <w:p w14:paraId="44BED643" w14:textId="5DCD1A64" w:rsidR="00A459A6" w:rsidRPr="001E0C0D" w:rsidDel="00461442" w:rsidRDefault="00A459A6" w:rsidP="00B02478">
      <w:pPr>
        <w:pStyle w:val="ListParagraph"/>
        <w:ind w:left="1080"/>
        <w:rPr>
          <w:del w:id="203" w:author="ACER" w:date="2020-10-02T10:28:00Z"/>
        </w:rPr>
      </w:pPr>
    </w:p>
    <w:p w14:paraId="456FCD0F" w14:textId="207A4865" w:rsidR="00230B68" w:rsidDel="00461442" w:rsidRDefault="00230B68" w:rsidP="00742C37">
      <w:pPr>
        <w:pStyle w:val="ListParagraph"/>
        <w:ind w:left="1080"/>
        <w:rPr>
          <w:del w:id="204" w:author="ACER" w:date="2020-10-02T10:28:00Z"/>
        </w:rPr>
      </w:pPr>
    </w:p>
    <w:p w14:paraId="2F3A5D11" w14:textId="0E380AE9" w:rsidR="00E0006B" w:rsidDel="00461442" w:rsidRDefault="00E0006B" w:rsidP="00742C37">
      <w:pPr>
        <w:pStyle w:val="ListParagraph"/>
        <w:ind w:left="1080"/>
        <w:rPr>
          <w:del w:id="205" w:author="ACER" w:date="2020-10-02T10:28:00Z"/>
        </w:rPr>
      </w:pPr>
    </w:p>
    <w:p w14:paraId="5C07E839" w14:textId="65FC44E8" w:rsidR="00432455" w:rsidDel="00461442" w:rsidRDefault="005A0111" w:rsidP="00742C37">
      <w:pPr>
        <w:pStyle w:val="ListParagraph"/>
        <w:ind w:left="1080"/>
        <w:rPr>
          <w:del w:id="206" w:author="ACER" w:date="2020-10-02T10:28:00Z"/>
          <w:b/>
          <w:bCs/>
          <w:lang w:val="en-US"/>
        </w:rPr>
      </w:pPr>
      <w:del w:id="207" w:author="ACER" w:date="2020-10-02T10:28:00Z">
        <w:r w:rsidRPr="005A0111" w:rsidDel="00461442">
          <w:rPr>
            <w:b/>
            <w:bCs/>
            <w:lang w:val="en-US"/>
          </w:rPr>
          <w:delText xml:space="preserve">Law </w:delText>
        </w:r>
        <w:r w:rsidR="00432455" w:rsidDel="00461442">
          <w:rPr>
            <w:b/>
            <w:bCs/>
            <w:lang w:val="en-US"/>
          </w:rPr>
          <w:delText>o</w:delText>
        </w:r>
        <w:r w:rsidR="00432455" w:rsidRPr="005A0111" w:rsidDel="00461442">
          <w:rPr>
            <w:b/>
            <w:bCs/>
            <w:lang w:val="en-US"/>
          </w:rPr>
          <w:delText>f Definite Proportions</w:delText>
        </w:r>
        <w:r w:rsidR="00432455" w:rsidDel="00461442">
          <w:rPr>
            <w:b/>
            <w:bCs/>
            <w:lang w:val="en-US"/>
          </w:rPr>
          <w:delText xml:space="preserve"> </w:delText>
        </w:r>
      </w:del>
    </w:p>
    <w:p w14:paraId="4BE0BC1E" w14:textId="2FCB585C" w:rsidR="00432455" w:rsidRPr="00432455" w:rsidDel="00461442" w:rsidRDefault="005A0111" w:rsidP="00432455">
      <w:pPr>
        <w:pStyle w:val="ListParagraph"/>
        <w:ind w:left="1080"/>
        <w:rPr>
          <w:del w:id="208" w:author="ACER" w:date="2020-10-02T10:28:00Z"/>
          <w:lang w:val="en-US"/>
        </w:rPr>
      </w:pPr>
      <w:del w:id="209" w:author="ACER" w:date="2020-10-02T10:28:00Z">
        <w:r w:rsidRPr="005A0111" w:rsidDel="00461442">
          <w:rPr>
            <w:lang w:val="en-US"/>
          </w:rPr>
          <w:delText xml:space="preserve">It </w:delText>
        </w:r>
        <w:r w:rsidR="005343C1" w:rsidDel="00461442">
          <w:rPr>
            <w:lang w:val="en-US"/>
          </w:rPr>
          <w:delText>is t</w:delText>
        </w:r>
        <w:r w:rsidR="005343C1" w:rsidRPr="005343C1" w:rsidDel="00461442">
          <w:rPr>
            <w:lang w:val="en-US"/>
          </w:rPr>
          <w:delText>he observation that the elemental composition of a compound is always the same</w:delText>
        </w:r>
        <w:r w:rsidR="005343C1" w:rsidDel="00461442">
          <w:rPr>
            <w:lang w:val="en-US"/>
          </w:rPr>
          <w:delText xml:space="preserve">. </w:delText>
        </w:r>
        <w:r w:rsidRPr="005A0111" w:rsidDel="00461442">
          <w:rPr>
            <w:lang w:val="en-US"/>
          </w:rPr>
          <w:delText xml:space="preserve">This is also known as the law of constant </w:delText>
        </w:r>
        <w:r w:rsidRPr="00432455" w:rsidDel="00461442">
          <w:rPr>
            <w:lang w:val="en-US"/>
          </w:rPr>
          <w:delText>composition</w:delText>
        </w:r>
        <w:r w:rsidR="00432455" w:rsidRPr="00432455" w:rsidDel="00461442">
          <w:rPr>
            <w:lang w:val="en-US"/>
          </w:rPr>
          <w:delText xml:space="preserve"> </w:delText>
        </w:r>
        <w:r w:rsidR="005C033D" w:rsidDel="00461442">
          <w:rPr>
            <w:lang w:val="en-US"/>
          </w:rPr>
          <w:delText xml:space="preserve">as stated </w:delText>
        </w:r>
        <w:r w:rsidR="00432455" w:rsidRPr="00432455" w:rsidDel="00461442">
          <w:rPr>
            <w:lang w:val="en-US"/>
          </w:rPr>
          <w:delText>by French chemist Joseph Louis Proust</w:delText>
        </w:r>
        <w:r w:rsidR="005C033D" w:rsidDel="00461442">
          <w:rPr>
            <w:lang w:val="en-US"/>
          </w:rPr>
          <w:delText xml:space="preserve"> (</w:delText>
        </w:r>
        <w:r w:rsidR="00432455" w:rsidRPr="00432455" w:rsidDel="00461442">
          <w:rPr>
            <w:lang w:val="en-US"/>
          </w:rPr>
          <w:delText>1 754–1826</w:delText>
        </w:r>
        <w:r w:rsidR="005C033D" w:rsidDel="00461442">
          <w:rPr>
            <w:lang w:val="en-US"/>
          </w:rPr>
          <w:delText xml:space="preserve">). </w:delText>
        </w:r>
      </w:del>
    </w:p>
    <w:p w14:paraId="68F018E2" w14:textId="270992A5" w:rsidR="005A0111" w:rsidRPr="00604B9B" w:rsidDel="00461442" w:rsidRDefault="005A0111" w:rsidP="00742C37">
      <w:pPr>
        <w:pStyle w:val="ListParagraph"/>
        <w:ind w:left="1080"/>
        <w:rPr>
          <w:del w:id="210" w:author="ACER" w:date="2020-10-02T10:28:00Z"/>
          <w:lang w:val="en-US"/>
        </w:rPr>
      </w:pPr>
    </w:p>
    <w:p w14:paraId="793B9790" w14:textId="3B9A9497" w:rsidR="00604B9B" w:rsidRPr="00604B9B" w:rsidDel="00461442" w:rsidRDefault="00604B9B" w:rsidP="00604B9B">
      <w:pPr>
        <w:pStyle w:val="ListParagraph"/>
        <w:ind w:left="1080"/>
        <w:rPr>
          <w:del w:id="211" w:author="ACER" w:date="2020-10-02T10:28:00Z"/>
        </w:rPr>
      </w:pPr>
      <w:del w:id="212" w:author="ACER" w:date="2020-10-02T10:28:00Z">
        <w:r w:rsidRPr="00604B9B" w:rsidDel="00461442">
          <w:rPr>
            <w:lang w:val="en-US"/>
          </w:rPr>
          <w:delText>Pure water, regardless of its source, consists of 11% hydrogen and 89% oxygen by mass. This macroscopic composition corresponds to the molecular composition, which consists of two hydrogen atoms combined with one oxygen atom:</w:delText>
        </w:r>
      </w:del>
    </w:p>
    <w:p w14:paraId="2FFFDC44" w14:textId="76AB969C" w:rsidR="005A0111" w:rsidDel="00461442" w:rsidRDefault="0055249F" w:rsidP="00742C37">
      <w:pPr>
        <w:pStyle w:val="ListParagraph"/>
        <w:ind w:left="1080"/>
        <w:rPr>
          <w:del w:id="213" w:author="ACER" w:date="2020-10-02T10:28:00Z"/>
          <w:b/>
          <w:bCs/>
          <w:lang w:val="en-US"/>
        </w:rPr>
      </w:pPr>
      <w:del w:id="214" w:author="ACER" w:date="2020-10-02T10:28:00Z">
        <w:r w:rsidRPr="00604B9B" w:rsidDel="00461442">
          <w:rPr>
            <w:b/>
            <w:bCs/>
            <w:noProof/>
          </w:rPr>
          <w:drawing>
            <wp:anchor distT="0" distB="0" distL="114300" distR="114300" simplePos="0" relativeHeight="251778560" behindDoc="0" locked="0" layoutInCell="1" allowOverlap="1" wp14:anchorId="734276CF" wp14:editId="743F53C9">
              <wp:simplePos x="0" y="0"/>
              <wp:positionH relativeFrom="column">
                <wp:posOffset>1274040</wp:posOffset>
              </wp:positionH>
              <wp:positionV relativeFrom="paragraph">
                <wp:posOffset>7100</wp:posOffset>
              </wp:positionV>
              <wp:extent cx="4526448" cy="580314"/>
              <wp:effectExtent l="0" t="0" r="0" b="0"/>
              <wp:wrapNone/>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26448" cy="580314"/>
                      </a:xfrm>
                      <a:prstGeom prst="rect">
                        <a:avLst/>
                      </a:prstGeom>
                    </pic:spPr>
                  </pic:pic>
                </a:graphicData>
              </a:graphic>
            </wp:anchor>
          </w:drawing>
        </w:r>
      </w:del>
    </w:p>
    <w:p w14:paraId="25AEAACA" w14:textId="2FBDC58D" w:rsidR="00604B9B" w:rsidDel="00461442" w:rsidRDefault="00604B9B" w:rsidP="00742C37">
      <w:pPr>
        <w:pStyle w:val="ListParagraph"/>
        <w:ind w:left="1080"/>
        <w:rPr>
          <w:del w:id="215" w:author="ACER" w:date="2020-10-02T10:28:00Z"/>
          <w:b/>
          <w:bCs/>
          <w:lang w:val="en-US"/>
        </w:rPr>
      </w:pPr>
    </w:p>
    <w:p w14:paraId="0A7A5D3F" w14:textId="1E5074D6" w:rsidR="00604B9B" w:rsidDel="00461442" w:rsidRDefault="00604B9B" w:rsidP="00742C37">
      <w:pPr>
        <w:pStyle w:val="ListParagraph"/>
        <w:ind w:left="1080"/>
        <w:rPr>
          <w:del w:id="216" w:author="ACER" w:date="2020-10-02T10:28:00Z"/>
          <w:b/>
          <w:bCs/>
          <w:lang w:val="en-US"/>
        </w:rPr>
      </w:pPr>
    </w:p>
    <w:p w14:paraId="40286B44" w14:textId="0F9EFB94" w:rsidR="00604B9B" w:rsidDel="00461442" w:rsidRDefault="00604B9B" w:rsidP="00742C37">
      <w:pPr>
        <w:pStyle w:val="ListParagraph"/>
        <w:ind w:left="1080"/>
        <w:rPr>
          <w:del w:id="217" w:author="ACER" w:date="2020-10-02T10:28:00Z"/>
          <w:b/>
          <w:bCs/>
          <w:lang w:val="en-US"/>
        </w:rPr>
      </w:pPr>
    </w:p>
    <w:p w14:paraId="69D9C99D" w14:textId="4BAC4B5F" w:rsidR="00604B9B" w:rsidDel="00461442" w:rsidRDefault="00C44404" w:rsidP="00742C37">
      <w:pPr>
        <w:pStyle w:val="ListParagraph"/>
        <w:ind w:left="1080"/>
        <w:rPr>
          <w:del w:id="218" w:author="ACER" w:date="2020-10-02T10:28:00Z"/>
        </w:rPr>
      </w:pPr>
      <w:del w:id="219" w:author="ACER" w:date="2020-10-02T10:28:00Z">
        <w:r w:rsidRPr="00C44404" w:rsidDel="00461442">
          <w:rPr>
            <w:lang w:val="en-US"/>
          </w:rPr>
          <w:delText>The elements hydrogen and oxygen themselves exist naturally as diatomic (two atom) molecules:</w:delText>
        </w:r>
      </w:del>
    </w:p>
    <w:p w14:paraId="3FCA70CA" w14:textId="21954951" w:rsidR="0055249F" w:rsidDel="00461442" w:rsidRDefault="0055249F" w:rsidP="00742C37">
      <w:pPr>
        <w:pStyle w:val="ListParagraph"/>
        <w:ind w:left="1080"/>
        <w:rPr>
          <w:del w:id="220" w:author="ACER" w:date="2020-10-02T10:28:00Z"/>
        </w:rPr>
      </w:pPr>
      <w:del w:id="221" w:author="ACER" w:date="2020-10-02T10:28:00Z">
        <w:r w:rsidRPr="0055249F" w:rsidDel="00461442">
          <w:rPr>
            <w:b/>
            <w:bCs/>
            <w:noProof/>
          </w:rPr>
          <w:drawing>
            <wp:anchor distT="0" distB="0" distL="114300" distR="114300" simplePos="0" relativeHeight="251777536" behindDoc="0" locked="0" layoutInCell="1" allowOverlap="1" wp14:anchorId="29A0C547" wp14:editId="43965515">
              <wp:simplePos x="0" y="0"/>
              <wp:positionH relativeFrom="column">
                <wp:posOffset>2160791</wp:posOffset>
              </wp:positionH>
              <wp:positionV relativeFrom="paragraph">
                <wp:posOffset>5830</wp:posOffset>
              </wp:positionV>
              <wp:extent cx="2479582" cy="942109"/>
              <wp:effectExtent l="0" t="0" r="0" b="0"/>
              <wp:wrapNone/>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79582" cy="942109"/>
                      </a:xfrm>
                      <a:prstGeom prst="rect">
                        <a:avLst/>
                      </a:prstGeom>
                    </pic:spPr>
                  </pic:pic>
                </a:graphicData>
              </a:graphic>
            </wp:anchor>
          </w:drawing>
        </w:r>
      </w:del>
    </w:p>
    <w:p w14:paraId="7915C53B" w14:textId="772A5A2D" w:rsidR="0055249F" w:rsidDel="00461442" w:rsidRDefault="0055249F" w:rsidP="00742C37">
      <w:pPr>
        <w:pStyle w:val="ListParagraph"/>
        <w:ind w:left="1080"/>
        <w:rPr>
          <w:del w:id="222" w:author="ACER" w:date="2020-10-02T10:28:00Z"/>
          <w:b/>
          <w:bCs/>
          <w:lang w:val="en-US"/>
        </w:rPr>
      </w:pPr>
    </w:p>
    <w:p w14:paraId="131EB448" w14:textId="2ED26191" w:rsidR="005A0111" w:rsidDel="00461442" w:rsidRDefault="005A0111" w:rsidP="00742C37">
      <w:pPr>
        <w:pStyle w:val="ListParagraph"/>
        <w:ind w:left="1080"/>
        <w:rPr>
          <w:del w:id="223" w:author="ACER" w:date="2020-10-02T10:28:00Z"/>
          <w:b/>
          <w:bCs/>
        </w:rPr>
      </w:pPr>
    </w:p>
    <w:p w14:paraId="05C5B556" w14:textId="57F5BCD5" w:rsidR="0055249F" w:rsidDel="00461442" w:rsidRDefault="0055249F" w:rsidP="00742C37">
      <w:pPr>
        <w:pStyle w:val="ListParagraph"/>
        <w:ind w:left="1080"/>
        <w:rPr>
          <w:del w:id="224" w:author="ACER" w:date="2020-10-02T10:28:00Z"/>
          <w:b/>
          <w:bCs/>
        </w:rPr>
      </w:pPr>
    </w:p>
    <w:p w14:paraId="508A2902" w14:textId="095A2A53" w:rsidR="0055249F" w:rsidDel="00461442" w:rsidRDefault="0055249F" w:rsidP="00742C37">
      <w:pPr>
        <w:pStyle w:val="ListParagraph"/>
        <w:ind w:left="1080"/>
        <w:rPr>
          <w:del w:id="225" w:author="ACER" w:date="2020-10-02T10:28:00Z"/>
          <w:b/>
          <w:bCs/>
        </w:rPr>
      </w:pPr>
    </w:p>
    <w:p w14:paraId="36F90397" w14:textId="631657B1" w:rsidR="0055249F" w:rsidDel="00461442" w:rsidRDefault="0055249F" w:rsidP="00742C37">
      <w:pPr>
        <w:pStyle w:val="ListParagraph"/>
        <w:ind w:left="1080"/>
        <w:rPr>
          <w:del w:id="226" w:author="ACER" w:date="2020-10-02T10:28:00Z"/>
          <w:b/>
          <w:bCs/>
        </w:rPr>
      </w:pPr>
    </w:p>
    <w:p w14:paraId="76408998" w14:textId="6B2EFB36" w:rsidR="0055249F" w:rsidDel="00461442" w:rsidRDefault="0055249F" w:rsidP="00742C37">
      <w:pPr>
        <w:pStyle w:val="ListParagraph"/>
        <w:ind w:left="1080"/>
        <w:rPr>
          <w:del w:id="227" w:author="ACER" w:date="2020-10-02T10:28:00Z"/>
          <w:b/>
          <w:bCs/>
        </w:rPr>
      </w:pPr>
    </w:p>
    <w:p w14:paraId="357C2DA2" w14:textId="3972BC2B" w:rsidR="00C578CF" w:rsidRPr="00C578CF" w:rsidDel="00461442" w:rsidRDefault="00C578CF" w:rsidP="00C578CF">
      <w:pPr>
        <w:pStyle w:val="ListParagraph"/>
        <w:ind w:left="1080"/>
        <w:rPr>
          <w:del w:id="228" w:author="ACER" w:date="2020-10-02T10:28:00Z"/>
        </w:rPr>
      </w:pPr>
      <w:del w:id="229" w:author="ACER" w:date="2020-10-02T10:28:00Z">
        <w:r w:rsidRPr="00C578CF" w:rsidDel="00461442">
          <w:rPr>
            <w:lang w:val="en-US"/>
          </w:rPr>
          <w:delText>Hydrogen, oxygen, and water are each a unique substance, a consequence of the uniqueness of their respective molecules.</w:delText>
        </w:r>
        <w:r w:rsidDel="00461442">
          <w:rPr>
            <w:lang w:val="en-US"/>
          </w:rPr>
          <w:delText xml:space="preserve"> </w:delText>
        </w:r>
        <w:r w:rsidRPr="00C578CF" w:rsidDel="00461442">
          <w:rPr>
            <w:lang w:val="en-US"/>
          </w:rPr>
          <w:delText>The properties of water bear no resemblance to the properties of its component elements</w:delText>
        </w:r>
        <w:r w:rsidDel="00461442">
          <w:rPr>
            <w:lang w:val="en-US"/>
          </w:rPr>
          <w:delText xml:space="preserve"> as seen in Table 1.2</w:delText>
        </w:r>
        <w:r w:rsidR="00513B03" w:rsidDel="00461442">
          <w:rPr>
            <w:lang w:val="en-US"/>
          </w:rPr>
          <w:delText>.</w:delText>
        </w:r>
      </w:del>
    </w:p>
    <w:p w14:paraId="6F5ABD1E" w14:textId="01A98E66" w:rsidR="00C578CF" w:rsidDel="00461442" w:rsidRDefault="00C578CF" w:rsidP="00742C37">
      <w:pPr>
        <w:pStyle w:val="ListParagraph"/>
        <w:ind w:left="1080"/>
        <w:rPr>
          <w:del w:id="230" w:author="ACER" w:date="2020-10-02T10:28:00Z"/>
          <w:b/>
          <w:bCs/>
        </w:rPr>
      </w:pPr>
    </w:p>
    <w:p w14:paraId="078C6670" w14:textId="60C88B30" w:rsidR="00C578CF" w:rsidDel="00461442" w:rsidRDefault="00C578CF" w:rsidP="00742C37">
      <w:pPr>
        <w:pStyle w:val="ListParagraph"/>
        <w:ind w:left="1080"/>
        <w:rPr>
          <w:del w:id="231" w:author="ACER" w:date="2020-10-02T10:28:00Z"/>
          <w:b/>
          <w:bCs/>
        </w:rPr>
      </w:pPr>
    </w:p>
    <w:p w14:paraId="1285AF95" w14:textId="512B7099" w:rsidR="00C578CF" w:rsidRPr="00C578CF" w:rsidDel="00461442" w:rsidRDefault="00C578CF" w:rsidP="00C578CF">
      <w:pPr>
        <w:pStyle w:val="ListParagraph"/>
        <w:ind w:left="1080"/>
        <w:rPr>
          <w:del w:id="232" w:author="ACER" w:date="2020-10-02T10:28:00Z"/>
        </w:rPr>
      </w:pPr>
      <w:del w:id="233" w:author="ACER" w:date="2020-10-02T10:28:00Z">
        <w:r w:rsidRPr="00C578CF" w:rsidDel="00461442">
          <w:rPr>
            <w:lang w:val="en-US"/>
          </w:rPr>
          <w:delText>TABLE 1.2 Comparison of Water, Hydrogen, and Oxygen</w:delText>
        </w:r>
        <w:r w:rsidR="0082220A" w:rsidDel="00461442">
          <w:rPr>
            <w:lang w:val="en-US"/>
          </w:rPr>
          <w:delText xml:space="preserve"> Properties</w:delText>
        </w:r>
      </w:del>
    </w:p>
    <w:p w14:paraId="76F9699D" w14:textId="0A8B7ED8" w:rsidR="00C578CF" w:rsidDel="00461442" w:rsidRDefault="00C578CF" w:rsidP="00742C37">
      <w:pPr>
        <w:pStyle w:val="ListParagraph"/>
        <w:ind w:left="1080"/>
        <w:rPr>
          <w:del w:id="234" w:author="ACER" w:date="2020-10-02T10:28:00Z"/>
          <w:b/>
          <w:bCs/>
        </w:rPr>
      </w:pPr>
    </w:p>
    <w:p w14:paraId="4CB600E4" w14:textId="4D977CDB" w:rsidR="00C578CF" w:rsidDel="00461442" w:rsidRDefault="00C578CF" w:rsidP="00742C37">
      <w:pPr>
        <w:pStyle w:val="ListParagraph"/>
        <w:ind w:left="1080"/>
        <w:rPr>
          <w:del w:id="235" w:author="ACER" w:date="2020-10-02T10:28:00Z"/>
          <w:b/>
          <w:bCs/>
        </w:rPr>
      </w:pPr>
      <w:del w:id="236" w:author="ACER" w:date="2020-10-02T10:28:00Z">
        <w:r w:rsidRPr="00C578CF" w:rsidDel="00461442">
          <w:rPr>
            <w:b/>
            <w:bCs/>
            <w:noProof/>
          </w:rPr>
          <w:drawing>
            <wp:inline distT="0" distB="0" distL="0" distR="0" wp14:anchorId="07D5D932" wp14:editId="4DC20027">
              <wp:extent cx="4835237" cy="1485182"/>
              <wp:effectExtent l="0" t="0" r="3810" b="127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71290" cy="1496256"/>
                      </a:xfrm>
                      <a:prstGeom prst="rect">
                        <a:avLst/>
                      </a:prstGeom>
                    </pic:spPr>
                  </pic:pic>
                </a:graphicData>
              </a:graphic>
            </wp:inline>
          </w:drawing>
        </w:r>
      </w:del>
    </w:p>
    <w:p w14:paraId="7C2ED4B3" w14:textId="479DB4B3" w:rsidR="0055249F" w:rsidDel="00461442" w:rsidRDefault="0055249F" w:rsidP="00742C37">
      <w:pPr>
        <w:pStyle w:val="ListParagraph"/>
        <w:ind w:left="1080"/>
        <w:rPr>
          <w:del w:id="237" w:author="ACER" w:date="2020-10-02T10:28:00Z"/>
          <w:b/>
          <w:bCs/>
        </w:rPr>
      </w:pPr>
    </w:p>
    <w:p w14:paraId="6D975727" w14:textId="5242F5E5" w:rsidR="00513B03" w:rsidRPr="00513B03" w:rsidDel="00461442" w:rsidRDefault="00513B03" w:rsidP="00513B03">
      <w:pPr>
        <w:pStyle w:val="ListParagraph"/>
        <w:ind w:left="1080"/>
        <w:rPr>
          <w:del w:id="238" w:author="ACER" w:date="2020-10-02T10:28:00Z"/>
          <w:b/>
          <w:bCs/>
        </w:rPr>
      </w:pPr>
      <w:del w:id="239" w:author="ACER" w:date="2020-10-02T10:28:00Z">
        <w:r w:rsidRPr="00513B03" w:rsidDel="00461442">
          <w:rPr>
            <w:b/>
            <w:bCs/>
          </w:rPr>
          <w:delText>MIXTURES</w:delText>
        </w:r>
      </w:del>
    </w:p>
    <w:p w14:paraId="350A3983" w14:textId="6DE0394A" w:rsidR="00513B03" w:rsidRPr="00513B03" w:rsidDel="00461442" w:rsidRDefault="00513B03" w:rsidP="00513B03">
      <w:pPr>
        <w:pStyle w:val="ListParagraph"/>
        <w:ind w:left="1080"/>
        <w:rPr>
          <w:del w:id="240" w:author="ACER" w:date="2020-10-02T10:28:00Z"/>
        </w:rPr>
      </w:pPr>
    </w:p>
    <w:p w14:paraId="1DD278C8" w14:textId="6A9F87BC" w:rsidR="006A7158" w:rsidDel="00461442" w:rsidRDefault="00513B03" w:rsidP="00513B03">
      <w:pPr>
        <w:pStyle w:val="ListParagraph"/>
        <w:ind w:left="1080"/>
        <w:rPr>
          <w:del w:id="241" w:author="ACER" w:date="2020-10-02T10:28:00Z"/>
          <w:lang w:val="en-US"/>
        </w:rPr>
      </w:pPr>
      <w:del w:id="242" w:author="ACER" w:date="2020-10-02T10:28:00Z">
        <w:r w:rsidRPr="00513B03" w:rsidDel="00461442">
          <w:rPr>
            <w:lang w:val="en-US"/>
          </w:rPr>
          <w:delText>In contrast to a pure substance, which by definition has a fixed composition, the composition of a mixture</w:delText>
        </w:r>
        <w:r w:rsidR="006A7158" w:rsidDel="00461442">
          <w:rPr>
            <w:lang w:val="en-US"/>
          </w:rPr>
          <w:delText xml:space="preserve"> may</w:delText>
        </w:r>
        <w:r w:rsidRPr="00513B03" w:rsidDel="00461442">
          <w:rPr>
            <w:lang w:val="en-US"/>
          </w:rPr>
          <w:delText xml:space="preserve"> vary. A cup of sweetened coffee, for example, can contain either a little sugar or a lot. </w:delText>
        </w:r>
      </w:del>
    </w:p>
    <w:p w14:paraId="267F20AB" w14:textId="0527145D" w:rsidR="006A7158" w:rsidDel="00461442" w:rsidRDefault="006A7158" w:rsidP="00513B03">
      <w:pPr>
        <w:pStyle w:val="ListParagraph"/>
        <w:ind w:left="1080"/>
        <w:rPr>
          <w:del w:id="243" w:author="ACER" w:date="2020-10-02T10:28:00Z"/>
          <w:lang w:val="en-US"/>
        </w:rPr>
      </w:pPr>
    </w:p>
    <w:p w14:paraId="61F75E17" w14:textId="6BD7ACBE" w:rsidR="00513B03" w:rsidDel="00461442" w:rsidRDefault="006A7158" w:rsidP="00513B03">
      <w:pPr>
        <w:pStyle w:val="ListParagraph"/>
        <w:ind w:left="1080"/>
        <w:rPr>
          <w:del w:id="244" w:author="ACER" w:date="2020-10-02T10:28:00Z"/>
          <w:lang w:val="en-US"/>
        </w:rPr>
      </w:pPr>
      <w:del w:id="245" w:author="ACER" w:date="2020-10-02T10:28:00Z">
        <w:r w:rsidRPr="006A7158" w:rsidDel="00461442">
          <w:rPr>
            <w:b/>
            <w:bCs/>
            <w:i/>
            <w:iCs/>
            <w:lang w:val="en-US"/>
          </w:rPr>
          <w:delText>C</w:delText>
        </w:r>
        <w:r w:rsidR="00513B03" w:rsidRPr="00513B03" w:rsidDel="00461442">
          <w:rPr>
            <w:b/>
            <w:bCs/>
            <w:i/>
            <w:iCs/>
            <w:lang w:val="en-US"/>
          </w:rPr>
          <w:delText>omponents</w:delText>
        </w:r>
        <w:r w:rsidR="00513B03" w:rsidRPr="00513B03" w:rsidDel="00461442">
          <w:rPr>
            <w:b/>
            <w:bCs/>
            <w:lang w:val="en-US"/>
          </w:rPr>
          <w:delText xml:space="preserve"> </w:delText>
        </w:r>
        <w:r w:rsidR="00513B03" w:rsidRPr="00513B03" w:rsidDel="00461442">
          <w:rPr>
            <w:lang w:val="en-US"/>
          </w:rPr>
          <w:delText>of the mixture</w:delText>
        </w:r>
        <w:r w:rsidDel="00461442">
          <w:rPr>
            <w:lang w:val="en-US"/>
          </w:rPr>
          <w:delText xml:space="preserve"> - t</w:delText>
        </w:r>
        <w:r w:rsidRPr="00513B03" w:rsidDel="00461442">
          <w:rPr>
            <w:lang w:val="en-US"/>
          </w:rPr>
          <w:delText>he substances making up a mixture</w:delText>
        </w:r>
      </w:del>
    </w:p>
    <w:p w14:paraId="0EB52F76" w14:textId="4C0AD335" w:rsidR="006A7158" w:rsidDel="00461442" w:rsidRDefault="006A7158" w:rsidP="00513B03">
      <w:pPr>
        <w:pStyle w:val="ListParagraph"/>
        <w:ind w:left="1080"/>
        <w:rPr>
          <w:del w:id="246" w:author="ACER" w:date="2020-10-02T10:28:00Z"/>
          <w:lang w:val="en-US"/>
        </w:rPr>
      </w:pPr>
    </w:p>
    <w:p w14:paraId="12BECB3A" w14:textId="3CCB463B" w:rsidR="006A7158" w:rsidDel="00461442" w:rsidRDefault="006A7158" w:rsidP="00513B03">
      <w:pPr>
        <w:pStyle w:val="ListParagraph"/>
        <w:ind w:left="1080"/>
        <w:rPr>
          <w:del w:id="247" w:author="ACER" w:date="2020-10-02T10:28:00Z"/>
          <w:lang w:val="en-US"/>
        </w:rPr>
      </w:pPr>
      <w:del w:id="248" w:author="ACER" w:date="2020-10-02T10:28:00Z">
        <w:r w:rsidRPr="006A7158" w:rsidDel="00461442">
          <w:rPr>
            <w:noProof/>
          </w:rPr>
          <w:drawing>
            <wp:anchor distT="0" distB="0" distL="114300" distR="114300" simplePos="0" relativeHeight="251779584" behindDoc="0" locked="0" layoutInCell="1" allowOverlap="1" wp14:anchorId="241592F5" wp14:editId="7988B2BD">
              <wp:simplePos x="0" y="0"/>
              <wp:positionH relativeFrom="margin">
                <wp:posOffset>1418590</wp:posOffset>
              </wp:positionH>
              <wp:positionV relativeFrom="paragraph">
                <wp:posOffset>48260</wp:posOffset>
              </wp:positionV>
              <wp:extent cx="3283661" cy="2600325"/>
              <wp:effectExtent l="0" t="0" r="0" b="0"/>
              <wp:wrapNone/>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83661" cy="2600325"/>
                      </a:xfrm>
                      <a:prstGeom prst="rect">
                        <a:avLst/>
                      </a:prstGeom>
                    </pic:spPr>
                  </pic:pic>
                </a:graphicData>
              </a:graphic>
              <wp14:sizeRelH relativeFrom="margin">
                <wp14:pctWidth>0</wp14:pctWidth>
              </wp14:sizeRelH>
              <wp14:sizeRelV relativeFrom="margin">
                <wp14:pctHeight>0</wp14:pctHeight>
              </wp14:sizeRelV>
            </wp:anchor>
          </w:drawing>
        </w:r>
      </w:del>
    </w:p>
    <w:p w14:paraId="2B1D38FC" w14:textId="5D52129C" w:rsidR="006A7158" w:rsidDel="00461442" w:rsidRDefault="006A7158" w:rsidP="00513B03">
      <w:pPr>
        <w:pStyle w:val="ListParagraph"/>
        <w:ind w:left="1080"/>
        <w:rPr>
          <w:del w:id="249" w:author="ACER" w:date="2020-10-02T10:28:00Z"/>
          <w:lang w:val="en-US"/>
        </w:rPr>
      </w:pPr>
    </w:p>
    <w:p w14:paraId="5E936C7B" w14:textId="30A0C7F5" w:rsidR="006A7158" w:rsidDel="00461442" w:rsidRDefault="006A7158" w:rsidP="00513B03">
      <w:pPr>
        <w:pStyle w:val="ListParagraph"/>
        <w:ind w:left="1080"/>
        <w:rPr>
          <w:del w:id="250" w:author="ACER" w:date="2020-10-02T10:28:00Z"/>
          <w:lang w:val="en-US"/>
        </w:rPr>
      </w:pPr>
    </w:p>
    <w:p w14:paraId="46B850B5" w14:textId="2323E151" w:rsidR="006A7158" w:rsidDel="00461442" w:rsidRDefault="006A7158" w:rsidP="00513B03">
      <w:pPr>
        <w:pStyle w:val="ListParagraph"/>
        <w:ind w:left="1080"/>
        <w:rPr>
          <w:del w:id="251" w:author="ACER" w:date="2020-10-02T10:28:00Z"/>
          <w:lang w:val="en-US"/>
        </w:rPr>
      </w:pPr>
    </w:p>
    <w:p w14:paraId="32A20FAA" w14:textId="328795B3" w:rsidR="006A7158" w:rsidDel="00461442" w:rsidRDefault="006A7158" w:rsidP="00513B03">
      <w:pPr>
        <w:pStyle w:val="ListParagraph"/>
        <w:ind w:left="1080"/>
        <w:rPr>
          <w:del w:id="252" w:author="ACER" w:date="2020-10-02T10:28:00Z"/>
          <w:lang w:val="en-US"/>
        </w:rPr>
      </w:pPr>
    </w:p>
    <w:p w14:paraId="40AFA1E0" w14:textId="1686D37D" w:rsidR="006A7158" w:rsidDel="00461442" w:rsidRDefault="006A7158" w:rsidP="00513B03">
      <w:pPr>
        <w:pStyle w:val="ListParagraph"/>
        <w:ind w:left="1080"/>
        <w:rPr>
          <w:del w:id="253" w:author="ACER" w:date="2020-10-02T10:28:00Z"/>
          <w:lang w:val="en-US"/>
        </w:rPr>
      </w:pPr>
    </w:p>
    <w:p w14:paraId="6EEA366E" w14:textId="4D6C259F" w:rsidR="006A7158" w:rsidDel="00461442" w:rsidRDefault="006A7158" w:rsidP="00513B03">
      <w:pPr>
        <w:pStyle w:val="ListParagraph"/>
        <w:ind w:left="1080"/>
        <w:rPr>
          <w:del w:id="254" w:author="ACER" w:date="2020-10-02T10:28:00Z"/>
          <w:lang w:val="en-US"/>
        </w:rPr>
      </w:pPr>
    </w:p>
    <w:p w14:paraId="1C642C7E" w14:textId="48EC1BFA" w:rsidR="006A7158" w:rsidDel="00461442" w:rsidRDefault="006A7158" w:rsidP="00513B03">
      <w:pPr>
        <w:pStyle w:val="ListParagraph"/>
        <w:ind w:left="1080"/>
        <w:rPr>
          <w:del w:id="255" w:author="ACER" w:date="2020-10-02T10:28:00Z"/>
          <w:lang w:val="en-US"/>
        </w:rPr>
      </w:pPr>
    </w:p>
    <w:p w14:paraId="3C9E8A15" w14:textId="24FA3025" w:rsidR="006A7158" w:rsidDel="00461442" w:rsidRDefault="006A7158" w:rsidP="00513B03">
      <w:pPr>
        <w:pStyle w:val="ListParagraph"/>
        <w:ind w:left="1080"/>
        <w:rPr>
          <w:del w:id="256" w:author="ACER" w:date="2020-10-02T10:28:00Z"/>
          <w:lang w:val="en-US"/>
        </w:rPr>
      </w:pPr>
    </w:p>
    <w:p w14:paraId="67AF4696" w14:textId="2D15CB9E" w:rsidR="006A7158" w:rsidDel="00461442" w:rsidRDefault="006A7158" w:rsidP="00513B03">
      <w:pPr>
        <w:pStyle w:val="ListParagraph"/>
        <w:ind w:left="1080"/>
        <w:rPr>
          <w:del w:id="257" w:author="ACER" w:date="2020-10-02T10:28:00Z"/>
          <w:lang w:val="en-US"/>
        </w:rPr>
      </w:pPr>
    </w:p>
    <w:p w14:paraId="3B9CC00D" w14:textId="38312D83" w:rsidR="006A7158" w:rsidRPr="00513B03" w:rsidDel="00461442" w:rsidRDefault="006A7158" w:rsidP="00513B03">
      <w:pPr>
        <w:pStyle w:val="ListParagraph"/>
        <w:ind w:left="1080"/>
        <w:rPr>
          <w:del w:id="258" w:author="ACER" w:date="2020-10-02T10:28:00Z"/>
        </w:rPr>
      </w:pPr>
    </w:p>
    <w:p w14:paraId="695611F2" w14:textId="51ABCE82" w:rsidR="006A7158" w:rsidDel="00461442" w:rsidRDefault="006A7158" w:rsidP="00513B03">
      <w:pPr>
        <w:pStyle w:val="ListParagraph"/>
        <w:ind w:left="1080"/>
        <w:rPr>
          <w:del w:id="259" w:author="ACER" w:date="2020-10-02T10:28:00Z"/>
          <w:lang w:val="en-US"/>
        </w:rPr>
      </w:pPr>
    </w:p>
    <w:p w14:paraId="370D61A7" w14:textId="471E3BD9" w:rsidR="006A7158" w:rsidDel="00461442" w:rsidRDefault="006A7158" w:rsidP="00513B03">
      <w:pPr>
        <w:pStyle w:val="ListParagraph"/>
        <w:ind w:left="1080"/>
        <w:rPr>
          <w:del w:id="260" w:author="ACER" w:date="2020-10-02T10:28:00Z"/>
          <w:lang w:val="en-US"/>
        </w:rPr>
      </w:pPr>
    </w:p>
    <w:p w14:paraId="1004789E" w14:textId="6DEADFE0" w:rsidR="006A7158" w:rsidDel="00461442" w:rsidRDefault="006A7158" w:rsidP="00513B03">
      <w:pPr>
        <w:pStyle w:val="ListParagraph"/>
        <w:ind w:left="1080"/>
        <w:rPr>
          <w:del w:id="261" w:author="ACER" w:date="2020-10-02T10:28:00Z"/>
          <w:lang w:val="en-US"/>
        </w:rPr>
      </w:pPr>
    </w:p>
    <w:p w14:paraId="63B5B70E" w14:textId="669B91BA" w:rsidR="006A7158" w:rsidDel="00461442" w:rsidRDefault="006A7158" w:rsidP="00513B03">
      <w:pPr>
        <w:pStyle w:val="ListParagraph"/>
        <w:ind w:left="1080"/>
        <w:rPr>
          <w:del w:id="262" w:author="ACER" w:date="2020-10-02T10:28:00Z"/>
          <w:lang w:val="en-US"/>
        </w:rPr>
      </w:pPr>
    </w:p>
    <w:p w14:paraId="24D01210" w14:textId="1C4E1EA0" w:rsidR="006A7158" w:rsidDel="00461442" w:rsidRDefault="006A7158" w:rsidP="00513B03">
      <w:pPr>
        <w:pStyle w:val="ListParagraph"/>
        <w:ind w:left="1080"/>
        <w:rPr>
          <w:del w:id="263" w:author="ACER" w:date="2020-10-02T10:28:00Z"/>
          <w:lang w:val="en-US"/>
        </w:rPr>
      </w:pPr>
      <w:del w:id="264" w:author="ACER" w:date="2020-10-02T10:28:00Z">
        <w:r w:rsidRPr="00A97A32" w:rsidDel="00461442">
          <w:rPr>
            <w:noProof/>
          </w:rPr>
          <mc:AlternateContent>
            <mc:Choice Requires="wps">
              <w:drawing>
                <wp:anchor distT="0" distB="0" distL="114300" distR="114300" simplePos="0" relativeHeight="251781632" behindDoc="0" locked="0" layoutInCell="1" allowOverlap="1" wp14:anchorId="06711DCE" wp14:editId="4E2FA0AF">
                  <wp:simplePos x="0" y="0"/>
                  <wp:positionH relativeFrom="margin">
                    <wp:posOffset>1666875</wp:posOffset>
                  </wp:positionH>
                  <wp:positionV relativeFrom="paragraph">
                    <wp:posOffset>99060</wp:posOffset>
                  </wp:positionV>
                  <wp:extent cx="2581275" cy="304800"/>
                  <wp:effectExtent l="0" t="0" r="0" b="0"/>
                  <wp:wrapSquare wrapText="bothSides"/>
                  <wp:docPr id="63" name="TextBox 3"/>
                  <wp:cNvGraphicFramePr/>
                  <a:graphic xmlns:a="http://schemas.openxmlformats.org/drawingml/2006/main">
                    <a:graphicData uri="http://schemas.microsoft.com/office/word/2010/wordprocessingShape">
                      <wps:wsp>
                        <wps:cNvSpPr txBox="1"/>
                        <wps:spPr>
                          <a:xfrm>
                            <a:off x="0" y="0"/>
                            <a:ext cx="2581275" cy="304800"/>
                          </a:xfrm>
                          <a:prstGeom prst="rect">
                            <a:avLst/>
                          </a:prstGeom>
                          <a:noFill/>
                        </wps:spPr>
                        <wps:txbx>
                          <w:txbxContent>
                            <w:p w14:paraId="57EA7232" w14:textId="734D73E3" w:rsidR="001B0AFB" w:rsidRPr="00A97A32" w:rsidRDefault="001B0AFB" w:rsidP="006A7158">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1.6</w:t>
                              </w:r>
                              <w:r w:rsidRPr="00A97A32">
                                <w:rPr>
                                  <w:rFonts w:ascii="Georgia" w:hAnsi="Georgia"/>
                                  <w:i/>
                                  <w:iCs/>
                                  <w:color w:val="000000" w:themeColor="text1"/>
                                  <w:kern w:val="24"/>
                                  <w:sz w:val="24"/>
                                  <w:szCs w:val="24"/>
                                  <w:lang w:val="en-US"/>
                                </w:rPr>
                                <w:t xml:space="preserve"> </w:t>
                              </w:r>
                              <w:r>
                                <w:rPr>
                                  <w:rFonts w:ascii="Georgia" w:hAnsi="Georgia"/>
                                  <w:i/>
                                  <w:iCs/>
                                  <w:color w:val="000000" w:themeColor="text1"/>
                                  <w:kern w:val="24"/>
                                  <w:sz w:val="24"/>
                                  <w:szCs w:val="24"/>
                                  <w:lang w:val="en-US"/>
                                </w:rPr>
                                <w:t>C</w:t>
                              </w:r>
                              <w:r w:rsidRPr="006A7158">
                                <w:rPr>
                                  <w:rFonts w:ascii="Georgia" w:hAnsi="Georgia"/>
                                  <w:i/>
                                  <w:iCs/>
                                  <w:color w:val="000000" w:themeColor="text1"/>
                                  <w:kern w:val="24"/>
                                  <w:sz w:val="24"/>
                                  <w:szCs w:val="24"/>
                                  <w:lang w:val="en-US"/>
                                </w:rPr>
                                <w:t xml:space="preserve">lassification of </w:t>
                              </w:r>
                              <w:r>
                                <w:rPr>
                                  <w:rFonts w:ascii="Georgia" w:hAnsi="Georgia"/>
                                  <w:i/>
                                  <w:iCs/>
                                  <w:color w:val="000000" w:themeColor="text1"/>
                                  <w:kern w:val="24"/>
                                  <w:sz w:val="24"/>
                                  <w:szCs w:val="24"/>
                                  <w:lang w:val="en-US"/>
                                </w:rPr>
                                <w:t>M</w:t>
                              </w:r>
                              <w:r w:rsidRPr="006A7158">
                                <w:rPr>
                                  <w:rFonts w:ascii="Georgia" w:hAnsi="Georgia"/>
                                  <w:i/>
                                  <w:iCs/>
                                  <w:color w:val="000000" w:themeColor="text1"/>
                                  <w:kern w:val="24"/>
                                  <w:sz w:val="24"/>
                                  <w:szCs w:val="24"/>
                                  <w:lang w:val="en-US"/>
                                </w:rPr>
                                <w:t xml:space="preserve">atter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11DCE" id="_x0000_s1033" type="#_x0000_t202" style="position:absolute;left:0;text-align:left;margin-left:131.25pt;margin-top:7.8pt;width:203.25pt;height:24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" filled="f" stroked="f">
                  <v:textbox>
                    <w:txbxContent>
                      <w:p w14:paraId="57EA7232" w14:textId="734D73E3" w:rsidR="001B0AFB" w:rsidRPr="00A97A32" w:rsidRDefault="001B0AFB" w:rsidP="006A7158">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1.6</w:t>
                        </w:r>
                        <w:r w:rsidRPr="00A97A32">
                          <w:rPr>
                            <w:rFonts w:ascii="Georgia" w:hAnsi="Georgia"/>
                            <w:i/>
                            <w:iCs/>
                            <w:color w:val="000000" w:themeColor="text1"/>
                            <w:kern w:val="24"/>
                            <w:sz w:val="24"/>
                            <w:szCs w:val="24"/>
                            <w:lang w:val="en-US"/>
                          </w:rPr>
                          <w:t xml:space="preserve"> </w:t>
                        </w:r>
                        <w:r>
                          <w:rPr>
                            <w:rFonts w:ascii="Georgia" w:hAnsi="Georgia"/>
                            <w:i/>
                            <w:iCs/>
                            <w:color w:val="000000" w:themeColor="text1"/>
                            <w:kern w:val="24"/>
                            <w:sz w:val="24"/>
                            <w:szCs w:val="24"/>
                            <w:lang w:val="en-US"/>
                          </w:rPr>
                          <w:t>C</w:t>
                        </w:r>
                        <w:r w:rsidRPr="006A7158">
                          <w:rPr>
                            <w:rFonts w:ascii="Georgia" w:hAnsi="Georgia"/>
                            <w:i/>
                            <w:iCs/>
                            <w:color w:val="000000" w:themeColor="text1"/>
                            <w:kern w:val="24"/>
                            <w:sz w:val="24"/>
                            <w:szCs w:val="24"/>
                            <w:lang w:val="en-US"/>
                          </w:rPr>
                          <w:t xml:space="preserve">lassification of </w:t>
                        </w:r>
                        <w:r>
                          <w:rPr>
                            <w:rFonts w:ascii="Georgia" w:hAnsi="Georgia"/>
                            <w:i/>
                            <w:iCs/>
                            <w:color w:val="000000" w:themeColor="text1"/>
                            <w:kern w:val="24"/>
                            <w:sz w:val="24"/>
                            <w:szCs w:val="24"/>
                            <w:lang w:val="en-US"/>
                          </w:rPr>
                          <w:t>M</w:t>
                        </w:r>
                        <w:r w:rsidRPr="006A7158">
                          <w:rPr>
                            <w:rFonts w:ascii="Georgia" w:hAnsi="Georgia"/>
                            <w:i/>
                            <w:iCs/>
                            <w:color w:val="000000" w:themeColor="text1"/>
                            <w:kern w:val="24"/>
                            <w:sz w:val="24"/>
                            <w:szCs w:val="24"/>
                            <w:lang w:val="en-US"/>
                          </w:rPr>
                          <w:t xml:space="preserve">atter </w:t>
                        </w:r>
                      </w:p>
                    </w:txbxContent>
                  </v:textbox>
                  <w10:wrap type="square" anchorx="margin"/>
                </v:shape>
              </w:pict>
            </mc:Fallback>
          </mc:AlternateContent>
        </w:r>
      </w:del>
    </w:p>
    <w:p w14:paraId="20C1163F" w14:textId="7BF9A61B" w:rsidR="006A7158" w:rsidDel="00461442" w:rsidRDefault="006A7158" w:rsidP="00513B03">
      <w:pPr>
        <w:pStyle w:val="ListParagraph"/>
        <w:ind w:left="1080"/>
        <w:rPr>
          <w:del w:id="265" w:author="ACER" w:date="2020-10-02T10:28:00Z"/>
          <w:lang w:val="en-US"/>
        </w:rPr>
      </w:pPr>
    </w:p>
    <w:p w14:paraId="6BCBCAA4" w14:textId="33664CAD" w:rsidR="006A7158" w:rsidDel="00461442" w:rsidRDefault="006A7158" w:rsidP="00513B03">
      <w:pPr>
        <w:pStyle w:val="ListParagraph"/>
        <w:ind w:left="1080"/>
        <w:rPr>
          <w:del w:id="266" w:author="ACER" w:date="2020-10-02T10:28:00Z"/>
          <w:lang w:val="en-US"/>
        </w:rPr>
      </w:pPr>
    </w:p>
    <w:p w14:paraId="0A941882" w14:textId="76984DDB" w:rsidR="006A7158" w:rsidDel="00461442" w:rsidRDefault="006A7158" w:rsidP="00513B03">
      <w:pPr>
        <w:pStyle w:val="ListParagraph"/>
        <w:ind w:left="1080"/>
        <w:rPr>
          <w:del w:id="267" w:author="ACER" w:date="2020-10-02T10:28:00Z"/>
          <w:lang w:val="en-US"/>
        </w:rPr>
      </w:pPr>
    </w:p>
    <w:p w14:paraId="41F21268" w14:textId="357BE9F4" w:rsidR="006A7158" w:rsidRPr="006A7158" w:rsidDel="00461442" w:rsidRDefault="006A7158" w:rsidP="00513B03">
      <w:pPr>
        <w:pStyle w:val="ListParagraph"/>
        <w:ind w:left="1080"/>
        <w:rPr>
          <w:del w:id="268" w:author="ACER" w:date="2020-10-02T10:28:00Z"/>
          <w:b/>
          <w:bCs/>
          <w:lang w:val="en-US"/>
        </w:rPr>
      </w:pPr>
      <w:del w:id="269" w:author="ACER" w:date="2020-10-02T10:28:00Z">
        <w:r w:rsidRPr="006A7158" w:rsidDel="00461442">
          <w:rPr>
            <w:b/>
            <w:bCs/>
            <w:lang w:val="en-US"/>
          </w:rPr>
          <w:delText>H</w:delText>
        </w:r>
        <w:r w:rsidR="00513B03" w:rsidRPr="00513B03" w:rsidDel="00461442">
          <w:rPr>
            <w:b/>
            <w:bCs/>
            <w:lang w:val="en-US"/>
          </w:rPr>
          <w:delText>eterogeneous</w:delText>
        </w:r>
        <w:r w:rsidRPr="006A7158" w:rsidDel="00461442">
          <w:rPr>
            <w:b/>
            <w:bCs/>
            <w:lang w:val="en-US"/>
          </w:rPr>
          <w:delText xml:space="preserve"> Mixtures</w:delText>
        </w:r>
        <w:r w:rsidR="00513B03" w:rsidRPr="00513B03" w:rsidDel="00461442">
          <w:rPr>
            <w:b/>
            <w:bCs/>
            <w:lang w:val="en-US"/>
          </w:rPr>
          <w:delText xml:space="preserve"> </w:delText>
        </w:r>
      </w:del>
    </w:p>
    <w:p w14:paraId="22559E41" w14:textId="3F2692A0" w:rsidR="006A7158" w:rsidDel="00461442" w:rsidRDefault="00683E6F" w:rsidP="00513B03">
      <w:pPr>
        <w:pStyle w:val="ListParagraph"/>
        <w:ind w:left="1080"/>
        <w:rPr>
          <w:del w:id="270" w:author="ACER" w:date="2020-10-02T10:28:00Z"/>
          <w:lang w:val="en-US"/>
        </w:rPr>
      </w:pPr>
      <w:del w:id="271" w:author="ACER" w:date="2020-10-02T10:28:00Z">
        <w:r w:rsidRPr="00683E6F" w:rsidDel="00461442">
          <w:rPr>
            <w:noProof/>
          </w:rPr>
          <w:drawing>
            <wp:anchor distT="0" distB="0" distL="114300" distR="114300" simplePos="0" relativeHeight="251783680" behindDoc="0" locked="0" layoutInCell="1" allowOverlap="1" wp14:anchorId="1C7FAE87" wp14:editId="7EE99962">
              <wp:simplePos x="0" y="0"/>
              <wp:positionH relativeFrom="column">
                <wp:posOffset>2724150</wp:posOffset>
              </wp:positionH>
              <wp:positionV relativeFrom="paragraph">
                <wp:posOffset>7620</wp:posOffset>
              </wp:positionV>
              <wp:extent cx="3681095" cy="2171700"/>
              <wp:effectExtent l="0" t="0" r="0" b="0"/>
              <wp:wrapSquare wrapText="bothSides"/>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81095" cy="2171700"/>
                      </a:xfrm>
                      <a:prstGeom prst="rect">
                        <a:avLst/>
                      </a:prstGeom>
                    </pic:spPr>
                  </pic:pic>
                </a:graphicData>
              </a:graphic>
              <wp14:sizeRelH relativeFrom="margin">
                <wp14:pctWidth>0</wp14:pctWidth>
              </wp14:sizeRelH>
              <wp14:sizeRelV relativeFrom="margin">
                <wp14:pctHeight>0</wp14:pctHeight>
              </wp14:sizeRelV>
            </wp:anchor>
          </w:drawing>
        </w:r>
        <w:r w:rsidR="006A7158" w:rsidDel="00461442">
          <w:rPr>
            <w:lang w:val="en-US"/>
          </w:rPr>
          <w:delText>These m</w:delText>
        </w:r>
        <w:r w:rsidR="006A7158" w:rsidRPr="00513B03" w:rsidDel="00461442">
          <w:rPr>
            <w:lang w:val="en-US"/>
          </w:rPr>
          <w:delText>ixtures do not have the same composition, properties, and appearance throughout. Rocks and wood, for example, vary in texture and appearance in any typical sample</w:delText>
        </w:r>
        <w:r w:rsidR="00DA6F6C" w:rsidDel="00461442">
          <w:rPr>
            <w:lang w:val="en-US"/>
          </w:rPr>
          <w:delText>.</w:delText>
        </w:r>
      </w:del>
    </w:p>
    <w:p w14:paraId="1AFF26E8" w14:textId="45D3DF9D" w:rsidR="006A7158" w:rsidDel="00461442" w:rsidRDefault="006A7158" w:rsidP="00513B03">
      <w:pPr>
        <w:pStyle w:val="ListParagraph"/>
        <w:ind w:left="1080"/>
        <w:rPr>
          <w:del w:id="272" w:author="ACER" w:date="2020-10-02T10:28:00Z"/>
          <w:lang w:val="en-US"/>
        </w:rPr>
      </w:pPr>
    </w:p>
    <w:p w14:paraId="7AA5A438" w14:textId="5576E060" w:rsidR="00DA6F6C" w:rsidRPr="00DA6F6C" w:rsidDel="00461442" w:rsidRDefault="00DA6F6C" w:rsidP="00513B03">
      <w:pPr>
        <w:pStyle w:val="ListParagraph"/>
        <w:ind w:left="1080"/>
        <w:rPr>
          <w:del w:id="273" w:author="ACER" w:date="2020-10-02T10:28:00Z"/>
          <w:b/>
          <w:bCs/>
          <w:lang w:val="en-US"/>
        </w:rPr>
      </w:pPr>
      <w:del w:id="274" w:author="ACER" w:date="2020-10-02T10:28:00Z">
        <w:r w:rsidRPr="00DA6F6C" w:rsidDel="00461442">
          <w:rPr>
            <w:b/>
            <w:bCs/>
            <w:lang w:val="en-US"/>
          </w:rPr>
          <w:delText>H</w:delText>
        </w:r>
        <w:r w:rsidR="00513B03" w:rsidRPr="00513B03" w:rsidDel="00461442">
          <w:rPr>
            <w:b/>
            <w:bCs/>
            <w:lang w:val="en-US"/>
          </w:rPr>
          <w:delText>omogeneous</w:delText>
        </w:r>
        <w:r w:rsidRPr="00DA6F6C" w:rsidDel="00461442">
          <w:rPr>
            <w:b/>
            <w:bCs/>
            <w:lang w:val="en-US"/>
          </w:rPr>
          <w:delText xml:space="preserve"> mixtures</w:delText>
        </w:r>
        <w:r w:rsidR="00513B03" w:rsidRPr="00513B03" w:rsidDel="00461442">
          <w:rPr>
            <w:b/>
            <w:bCs/>
            <w:lang w:val="en-US"/>
          </w:rPr>
          <w:delText xml:space="preserve"> </w:delText>
        </w:r>
      </w:del>
    </w:p>
    <w:p w14:paraId="090D7C53" w14:textId="04EB38EA" w:rsidR="00DA6F6C" w:rsidDel="00461442" w:rsidRDefault="00683E6F" w:rsidP="00513B03">
      <w:pPr>
        <w:pStyle w:val="ListParagraph"/>
        <w:ind w:left="1080"/>
        <w:rPr>
          <w:del w:id="275" w:author="ACER" w:date="2020-10-02T10:28:00Z"/>
          <w:lang w:val="en-US"/>
        </w:rPr>
      </w:pPr>
      <w:del w:id="276" w:author="ACER" w:date="2020-10-02T10:28:00Z">
        <w:r w:rsidRPr="00A97A32" w:rsidDel="00461442">
          <w:rPr>
            <w:noProof/>
          </w:rPr>
          <mc:AlternateContent>
            <mc:Choice Requires="wps">
              <w:drawing>
                <wp:anchor distT="0" distB="0" distL="114300" distR="114300" simplePos="0" relativeHeight="251785728" behindDoc="0" locked="0" layoutInCell="1" allowOverlap="1" wp14:anchorId="724D7C17" wp14:editId="3031A2C0">
                  <wp:simplePos x="0" y="0"/>
                  <wp:positionH relativeFrom="margin">
                    <wp:posOffset>2714625</wp:posOffset>
                  </wp:positionH>
                  <wp:positionV relativeFrom="paragraph">
                    <wp:posOffset>735330</wp:posOffset>
                  </wp:positionV>
                  <wp:extent cx="3619500" cy="723900"/>
                  <wp:effectExtent l="0" t="0" r="0" b="0"/>
                  <wp:wrapSquare wrapText="bothSides"/>
                  <wp:docPr id="65" name="TextBox 3"/>
                  <wp:cNvGraphicFramePr/>
                  <a:graphic xmlns:a="http://schemas.openxmlformats.org/drawingml/2006/main">
                    <a:graphicData uri="http://schemas.microsoft.com/office/word/2010/wordprocessingShape">
                      <wps:wsp>
                        <wps:cNvSpPr txBox="1"/>
                        <wps:spPr>
                          <a:xfrm>
                            <a:off x="0" y="0"/>
                            <a:ext cx="3619500" cy="723900"/>
                          </a:xfrm>
                          <a:prstGeom prst="rect">
                            <a:avLst/>
                          </a:prstGeom>
                          <a:noFill/>
                        </wps:spPr>
                        <wps:txbx>
                          <w:txbxContent>
                            <w:p w14:paraId="491598F6" w14:textId="26ADC393" w:rsidR="001B0AFB" w:rsidRPr="00A97A32" w:rsidRDefault="001B0AFB" w:rsidP="00683E6F">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1.7</w:t>
                              </w:r>
                              <w:r w:rsidRPr="00A97A32">
                                <w:rPr>
                                  <w:rFonts w:ascii="Georgia" w:hAnsi="Georgia"/>
                                  <w:i/>
                                  <w:iCs/>
                                  <w:color w:val="000000" w:themeColor="text1"/>
                                  <w:kern w:val="24"/>
                                  <w:sz w:val="24"/>
                                  <w:szCs w:val="24"/>
                                  <w:lang w:val="en-US"/>
                                </w:rPr>
                                <w:t xml:space="preserve"> </w:t>
                              </w:r>
                              <w:r>
                                <w:rPr>
                                  <w:rFonts w:ascii="Georgia" w:hAnsi="Georgia"/>
                                  <w:i/>
                                  <w:iCs/>
                                  <w:color w:val="000000" w:themeColor="text1"/>
                                  <w:kern w:val="24"/>
                                  <w:sz w:val="24"/>
                                  <w:szCs w:val="24"/>
                                  <w:lang w:val="en-US"/>
                                </w:rPr>
                                <w:t>Mixtures. (a) heterogeneous mixture of granite and (b) homogeneous mixture of copper sulfate solution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4D7C17" id="_x0000_s1034" type="#_x0000_t202" style="position:absolute;left:0;text-align:left;margin-left:213.75pt;margin-top:57.9pt;width:285pt;height:57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" filled="f" stroked="f">
                  <v:textbox>
                    <w:txbxContent>
                      <w:p w14:paraId="491598F6" w14:textId="26ADC393" w:rsidR="001B0AFB" w:rsidRPr="00A97A32" w:rsidRDefault="001B0AFB" w:rsidP="00683E6F">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1.7</w:t>
                        </w:r>
                        <w:r w:rsidRPr="00A97A32">
                          <w:rPr>
                            <w:rFonts w:ascii="Georgia" w:hAnsi="Georgia"/>
                            <w:i/>
                            <w:iCs/>
                            <w:color w:val="000000" w:themeColor="text1"/>
                            <w:kern w:val="24"/>
                            <w:sz w:val="24"/>
                            <w:szCs w:val="24"/>
                            <w:lang w:val="en-US"/>
                          </w:rPr>
                          <w:t xml:space="preserve"> </w:t>
                        </w:r>
                        <w:r>
                          <w:rPr>
                            <w:rFonts w:ascii="Georgia" w:hAnsi="Georgia"/>
                            <w:i/>
                            <w:iCs/>
                            <w:color w:val="000000" w:themeColor="text1"/>
                            <w:kern w:val="24"/>
                            <w:sz w:val="24"/>
                            <w:szCs w:val="24"/>
                            <w:lang w:val="en-US"/>
                          </w:rPr>
                          <w:t>Mixtures. (a) heterogeneous mixture of granite and (b) homogeneous mixture of copper sulfate solution</w:t>
                        </w:r>
                      </w:p>
                    </w:txbxContent>
                  </v:textbox>
                  <w10:wrap type="square" anchorx="margin"/>
                </v:shape>
              </w:pict>
            </mc:Fallback>
          </mc:AlternateContent>
        </w:r>
        <w:r w:rsidR="00DA6F6C" w:rsidDel="00461442">
          <w:rPr>
            <w:lang w:val="en-US"/>
          </w:rPr>
          <w:delText>These m</w:delText>
        </w:r>
        <w:r w:rsidR="00DA6F6C" w:rsidRPr="00513B03" w:rsidDel="00461442">
          <w:rPr>
            <w:lang w:val="en-US"/>
          </w:rPr>
          <w:delText>ixtures are uniform throughout</w:delText>
        </w:r>
        <w:r w:rsidR="00DA6F6C" w:rsidDel="00461442">
          <w:rPr>
            <w:lang w:val="en-US"/>
          </w:rPr>
          <w:delText>.</w:delText>
        </w:r>
        <w:r w:rsidR="00DA6F6C" w:rsidRPr="00513B03" w:rsidDel="00461442">
          <w:rPr>
            <w:lang w:val="en-US"/>
          </w:rPr>
          <w:delText xml:space="preserve"> </w:delText>
        </w:r>
        <w:r w:rsidR="00513B03" w:rsidRPr="00513B03" w:rsidDel="00461442">
          <w:rPr>
            <w:lang w:val="en-US"/>
          </w:rPr>
          <w:delText xml:space="preserve">Air is a homogeneous mixture of nitrogen, oxygen, and smaller amounts of other gases. The nitrogen in </w:delText>
        </w:r>
        <w:r w:rsidR="003A3012" w:rsidDel="00461442">
          <w:rPr>
            <w:lang w:val="en-US"/>
          </w:rPr>
          <w:delText xml:space="preserve">the </w:delText>
        </w:r>
        <w:r w:rsidR="00513B03" w:rsidRPr="00513B03" w:rsidDel="00461442">
          <w:rPr>
            <w:lang w:val="en-US"/>
          </w:rPr>
          <w:delText xml:space="preserve">air has all the properties of pure nitrogen because both the pure substance and the mixture contain the same nitrogen molecules. Salt, sugar, and many other substances dissolve in water to form homogeneous mixtures </w:delText>
        </w:r>
      </w:del>
    </w:p>
    <w:p w14:paraId="43DFE4EC" w14:textId="4EF31E6E" w:rsidR="00DA6F6C" w:rsidDel="00461442" w:rsidRDefault="00DA6F6C" w:rsidP="00513B03">
      <w:pPr>
        <w:pStyle w:val="ListParagraph"/>
        <w:ind w:left="1080"/>
        <w:rPr>
          <w:del w:id="277" w:author="ACER" w:date="2020-10-02T10:28:00Z"/>
          <w:lang w:val="en-US"/>
        </w:rPr>
      </w:pPr>
    </w:p>
    <w:p w14:paraId="69E179FC" w14:textId="30032F72" w:rsidR="00513B03" w:rsidRPr="00513B03" w:rsidDel="00461442" w:rsidRDefault="00513B03" w:rsidP="00513B03">
      <w:pPr>
        <w:pStyle w:val="ListParagraph"/>
        <w:ind w:left="1080"/>
        <w:rPr>
          <w:del w:id="278" w:author="ACER" w:date="2020-10-02T10:28:00Z"/>
        </w:rPr>
      </w:pPr>
      <w:del w:id="279" w:author="ACER" w:date="2020-10-02T10:28:00Z">
        <w:r w:rsidRPr="00513B03" w:rsidDel="00461442">
          <w:rPr>
            <w:lang w:val="en-US"/>
          </w:rPr>
          <w:delText xml:space="preserve">Homogeneous mixtures are also called </w:delText>
        </w:r>
        <w:r w:rsidRPr="00513B03" w:rsidDel="00461442">
          <w:rPr>
            <w:b/>
            <w:bCs/>
            <w:i/>
            <w:iCs/>
            <w:lang w:val="en-US"/>
          </w:rPr>
          <w:delText>solutions</w:delText>
        </w:r>
        <w:r w:rsidRPr="00513B03" w:rsidDel="00461442">
          <w:rPr>
            <w:lang w:val="en-US"/>
          </w:rPr>
          <w:delText>. Although the term solution conjures an image of a liquid, solutions can be solids, liquids, or gases.</w:delText>
        </w:r>
      </w:del>
    </w:p>
    <w:p w14:paraId="79B3DD0B" w14:textId="02C1F183" w:rsidR="00C578CF" w:rsidDel="00562157" w:rsidRDefault="00C578CF" w:rsidP="00742C37">
      <w:pPr>
        <w:pStyle w:val="ListParagraph"/>
        <w:ind w:left="1080"/>
        <w:rPr>
          <w:del w:id="280" w:author="ACER" w:date="2020-10-02T10:58:00Z"/>
          <w:b/>
          <w:bCs/>
        </w:rPr>
      </w:pPr>
    </w:p>
    <w:p w14:paraId="6DEA2A68" w14:textId="3A7E0C0F" w:rsidR="006136C5" w:rsidRPr="00D03F97" w:rsidRDefault="006136C5" w:rsidP="00D03F97">
      <w:pPr>
        <w:pStyle w:val="ListParagraph"/>
        <w:ind w:left="1080"/>
        <w:rPr>
          <w:b/>
          <w:bCs/>
          <w:rPrChange w:id="281" w:author="ACER" w:date="2020-10-02T10:57:00Z">
            <w:rPr/>
          </w:rPrChange>
        </w:rPr>
        <w:pPrChange w:id="282" w:author="ACER" w:date="2020-10-02T10:57:00Z">
          <w:pPr>
            <w:pStyle w:val="ListParagraph"/>
            <w:numPr>
              <w:numId w:val="1"/>
            </w:numPr>
            <w:ind w:left="1080" w:hanging="360"/>
          </w:pPr>
        </w:pPrChange>
      </w:pPr>
      <w:del w:id="283" w:author="ACER" w:date="2020-10-02T10:57:00Z">
        <w:r w:rsidRPr="00D03F97" w:rsidDel="00D03F97">
          <w:rPr>
            <w:b/>
            <w:bCs/>
            <w:rPrChange w:id="284" w:author="ACER" w:date="2020-10-02T10:57:00Z">
              <w:rPr/>
            </w:rPrChange>
          </w:rPr>
          <w:delText>A</w:delText>
        </w:r>
      </w:del>
      <w:ins w:id="285" w:author="ACER" w:date="2020-10-02T10:57:00Z">
        <w:r w:rsidR="00D03F97" w:rsidRPr="00D03F97">
          <w:rPr>
            <w:b/>
            <w:bCs/>
            <w:rPrChange w:id="286" w:author="ACER" w:date="2020-10-02T10:57:00Z">
              <w:rPr/>
            </w:rPrChange>
          </w:rPr>
          <w:t>A</w:t>
        </w:r>
      </w:ins>
      <w:r w:rsidRPr="00D03F97">
        <w:rPr>
          <w:b/>
          <w:bCs/>
          <w:rPrChange w:id="287" w:author="ACER" w:date="2020-10-02T10:57:00Z">
            <w:rPr/>
          </w:rPrChange>
        </w:rPr>
        <w:t>ctivities/Exercises</w:t>
      </w:r>
      <w:r w:rsidR="00EE0715" w:rsidRPr="00D03F97">
        <w:rPr>
          <w:b/>
          <w:bCs/>
          <w:rPrChange w:id="288" w:author="ACER" w:date="2020-10-02T10:57:00Z">
            <w:rPr/>
          </w:rPrChange>
        </w:rPr>
        <w:t xml:space="preserve"> </w:t>
      </w:r>
    </w:p>
    <w:p w14:paraId="4EB9A982" w14:textId="0AAACACB" w:rsidR="004D57F7" w:rsidRDefault="004D57F7" w:rsidP="004D57F7">
      <w:pPr>
        <w:pStyle w:val="ListParagraph"/>
        <w:ind w:left="1080"/>
      </w:pPr>
    </w:p>
    <w:p w14:paraId="208827DC" w14:textId="1C5C62B7" w:rsidR="00F85C15" w:rsidRPr="00F85C15" w:rsidRDefault="00F85C15" w:rsidP="00F85C15">
      <w:pPr>
        <w:pStyle w:val="ListParagraph"/>
        <w:ind w:left="1080"/>
      </w:pPr>
      <w:r>
        <w:rPr>
          <w:lang w:val="en-US"/>
        </w:rPr>
        <w:t>1.</w:t>
      </w:r>
      <w:r w:rsidRPr="00F85C15">
        <w:rPr>
          <w:lang w:val="en-US"/>
        </w:rPr>
        <w:t xml:space="preserve"> Distinguishing among Elements, Compounds, and Mixtures.</w:t>
      </w:r>
    </w:p>
    <w:p w14:paraId="226DDE7E" w14:textId="46EA683E" w:rsidR="00F85C15" w:rsidRDefault="00F85C15" w:rsidP="00F85C15">
      <w:pPr>
        <w:pStyle w:val="ListParagraph"/>
        <w:ind w:left="1080"/>
        <w:rPr>
          <w:ins w:id="289" w:author="ACER" w:date="2020-10-02T10:30:00Z"/>
          <w:lang w:val="en-US"/>
        </w:rPr>
      </w:pPr>
      <w:r w:rsidRPr="00F85C15">
        <w:rPr>
          <w:lang w:val="en-US"/>
        </w:rPr>
        <w:t>“White gold” contains gold and a “white” metal, such as palladium. Two samples of white gold differ in the relative amounts of gold and palladium they contain. Both samples are uniform in composition throughout. Use Figure 1.6 to classify white gold.</w:t>
      </w:r>
    </w:p>
    <w:p w14:paraId="29ADFA27" w14:textId="6D15C9BF" w:rsidR="00EF0B7F" w:rsidRDefault="00EF0B7F" w:rsidP="00F85C15">
      <w:pPr>
        <w:pStyle w:val="ListParagraph"/>
        <w:ind w:left="1080"/>
        <w:rPr>
          <w:ins w:id="290" w:author="ACER" w:date="2020-10-02T10:30:00Z"/>
          <w:lang w:val="en-US"/>
        </w:rPr>
      </w:pPr>
    </w:p>
    <w:p w14:paraId="77E98DF5" w14:textId="73D72578" w:rsidR="00EF0B7F" w:rsidRPr="00EF0B7F" w:rsidRDefault="00EF0B7F" w:rsidP="00F85C15">
      <w:pPr>
        <w:pStyle w:val="ListParagraph"/>
        <w:ind w:left="1080"/>
        <w:rPr>
          <w:ins w:id="291" w:author="ACER" w:date="2020-10-02T10:30:00Z"/>
          <w:b/>
          <w:bCs/>
          <w:i/>
          <w:iCs/>
          <w:lang w:val="en-US"/>
          <w:rPrChange w:id="292" w:author="ACER" w:date="2020-10-02T10:30:00Z">
            <w:rPr>
              <w:ins w:id="293" w:author="ACER" w:date="2020-10-02T10:30:00Z"/>
              <w:lang w:val="en-US"/>
            </w:rPr>
          </w:rPrChange>
        </w:rPr>
      </w:pPr>
      <w:ins w:id="294" w:author="ACER" w:date="2020-10-02T10:30:00Z">
        <w:r w:rsidRPr="00EF0B7F">
          <w:rPr>
            <w:b/>
            <w:bCs/>
            <w:i/>
            <w:iCs/>
            <w:lang w:val="en-US"/>
            <w:rPrChange w:id="295" w:author="ACER" w:date="2020-10-02T10:30:00Z">
              <w:rPr>
                <w:lang w:val="en-US"/>
              </w:rPr>
            </w:rPrChange>
          </w:rPr>
          <w:t>Answer</w:t>
        </w:r>
      </w:ins>
    </w:p>
    <w:p w14:paraId="5CF6A2B0" w14:textId="153FA4E9" w:rsidR="00EF0B7F" w:rsidRPr="00EF0B7F" w:rsidRDefault="00EF0B7F" w:rsidP="00EF0B7F">
      <w:pPr>
        <w:pStyle w:val="ListParagraph"/>
        <w:ind w:left="1080"/>
        <w:rPr>
          <w:ins w:id="296" w:author="ACER" w:date="2020-10-02T10:30:00Z"/>
        </w:rPr>
      </w:pPr>
      <w:ins w:id="297" w:author="ACER" w:date="2020-10-02T10:30:00Z">
        <w:r w:rsidRPr="00EF0B7F">
          <w:rPr>
            <w:lang w:val="en-US"/>
          </w:rPr>
          <w:t xml:space="preserve">Because the material is uniform throughout, it is homogeneous. Because its composition differs for the two samples, it cannot be a compound. Instead, it must be a </w:t>
        </w:r>
      </w:ins>
      <w:ins w:id="298" w:author="ACER" w:date="2020-10-02T13:27:00Z">
        <w:r w:rsidR="005C0673">
          <w:rPr>
            <w:lang w:val="en-US"/>
          </w:rPr>
          <w:t xml:space="preserve">mixture, and it’s a </w:t>
        </w:r>
      </w:ins>
      <w:ins w:id="299" w:author="ACER" w:date="2020-10-02T10:30:00Z">
        <w:r w:rsidRPr="00EF0B7F">
          <w:rPr>
            <w:lang w:val="en-US"/>
          </w:rPr>
          <w:t>homogeneous mixture</w:t>
        </w:r>
      </w:ins>
      <w:ins w:id="300" w:author="ACER" w:date="2020-10-02T13:27:00Z">
        <w:r w:rsidR="005C0673">
          <w:rPr>
            <w:lang w:val="en-US"/>
          </w:rPr>
          <w:t xml:space="preserve"> due to uniform composition througho</w:t>
        </w:r>
      </w:ins>
      <w:ins w:id="301" w:author="ACER" w:date="2020-10-02T13:28:00Z">
        <w:r w:rsidR="005C0673">
          <w:rPr>
            <w:lang w:val="en-US"/>
          </w:rPr>
          <w:t>ut</w:t>
        </w:r>
      </w:ins>
      <w:ins w:id="302" w:author="ACER" w:date="2020-10-02T10:30:00Z">
        <w:r w:rsidRPr="00EF0B7F">
          <w:rPr>
            <w:lang w:val="en-US"/>
          </w:rPr>
          <w:t>.</w:t>
        </w:r>
      </w:ins>
    </w:p>
    <w:p w14:paraId="1FC5732B" w14:textId="25E0CB17" w:rsidR="00EF0B7F" w:rsidDel="00EF0B7F" w:rsidRDefault="00EF0B7F" w:rsidP="00F85C15">
      <w:pPr>
        <w:pStyle w:val="ListParagraph"/>
        <w:ind w:left="1080"/>
        <w:rPr>
          <w:del w:id="303" w:author="ACER" w:date="2020-10-02T10:30:00Z"/>
          <w:lang w:val="en-US"/>
        </w:rPr>
      </w:pPr>
    </w:p>
    <w:p w14:paraId="0843EF83" w14:textId="77777777" w:rsidR="00F85C15" w:rsidRPr="00F85C15" w:rsidRDefault="00F85C15" w:rsidP="00F85C15">
      <w:pPr>
        <w:pStyle w:val="ListParagraph"/>
        <w:ind w:left="1080"/>
      </w:pPr>
    </w:p>
    <w:p w14:paraId="556EE4C0" w14:textId="5027CC39" w:rsidR="00F22449" w:rsidRPr="00B0095C" w:rsidRDefault="00DC2814" w:rsidP="00463726">
      <w:pPr>
        <w:pStyle w:val="ListParagraph"/>
        <w:numPr>
          <w:ilvl w:val="0"/>
          <w:numId w:val="25"/>
        </w:numPr>
      </w:pPr>
      <w:r w:rsidRPr="007D48D0">
        <w:rPr>
          <w:lang w:val="en-US"/>
        </w:rPr>
        <w:t>Draw</w:t>
      </w:r>
      <w:r w:rsidR="00B0095C" w:rsidRPr="007D48D0">
        <w:rPr>
          <w:lang w:val="en-US"/>
        </w:rPr>
        <w:t xml:space="preserve"> figures </w:t>
      </w:r>
      <w:r w:rsidRPr="007D48D0">
        <w:rPr>
          <w:lang w:val="en-US"/>
        </w:rPr>
        <w:t xml:space="preserve">that </w:t>
      </w:r>
      <w:r w:rsidR="00B0095C" w:rsidRPr="007D48D0">
        <w:rPr>
          <w:lang w:val="en-US"/>
        </w:rPr>
        <w:t xml:space="preserve">represent the following: </w:t>
      </w:r>
    </w:p>
    <w:p w14:paraId="6BE35D68" w14:textId="480BE636" w:rsidR="00B0095C" w:rsidRDefault="00D52131" w:rsidP="00B0095C">
      <w:pPr>
        <w:pStyle w:val="ListParagraph"/>
        <w:ind w:left="1440"/>
        <w:rPr>
          <w:lang w:val="en-US"/>
        </w:rPr>
      </w:pPr>
      <w:r>
        <w:rPr>
          <w:lang w:val="en-US"/>
        </w:rPr>
        <w:t>2</w:t>
      </w:r>
      <w:r w:rsidR="00B0095C">
        <w:rPr>
          <w:lang w:val="en-US"/>
        </w:rPr>
        <w:t>a. Pure element</w:t>
      </w:r>
    </w:p>
    <w:p w14:paraId="59164987" w14:textId="01943DF5" w:rsidR="00B0095C" w:rsidRDefault="00D52131" w:rsidP="00B0095C">
      <w:pPr>
        <w:pStyle w:val="ListParagraph"/>
        <w:ind w:left="1440"/>
        <w:rPr>
          <w:lang w:val="en-US"/>
        </w:rPr>
      </w:pPr>
      <w:r>
        <w:rPr>
          <w:lang w:val="en-US"/>
        </w:rPr>
        <w:t>2</w:t>
      </w:r>
      <w:r w:rsidR="00B0095C">
        <w:rPr>
          <w:lang w:val="en-US"/>
        </w:rPr>
        <w:t>b. Pure compound</w:t>
      </w:r>
    </w:p>
    <w:p w14:paraId="62B2EA4B" w14:textId="6A0EB6E6" w:rsidR="00B0095C" w:rsidRDefault="00D52131" w:rsidP="00B0095C">
      <w:pPr>
        <w:pStyle w:val="ListParagraph"/>
        <w:ind w:left="1440"/>
        <w:rPr>
          <w:ins w:id="304" w:author="ACER" w:date="2020-10-02T10:32:00Z"/>
          <w:lang w:val="en-US"/>
        </w:rPr>
      </w:pPr>
      <w:r>
        <w:rPr>
          <w:lang w:val="en-US"/>
        </w:rPr>
        <w:t>2</w:t>
      </w:r>
      <w:r w:rsidR="00B0095C">
        <w:rPr>
          <w:lang w:val="en-US"/>
        </w:rPr>
        <w:t>c. Mixture of element and a compound</w:t>
      </w:r>
    </w:p>
    <w:p w14:paraId="518B7B3B" w14:textId="3109A7EB" w:rsidR="00B77AF5" w:rsidRDefault="00B77AF5" w:rsidP="00B0095C">
      <w:pPr>
        <w:pStyle w:val="ListParagraph"/>
        <w:ind w:left="1440"/>
        <w:rPr>
          <w:ins w:id="305" w:author="ACER" w:date="2020-10-02T10:32:00Z"/>
          <w:lang w:val="en-US"/>
        </w:rPr>
      </w:pPr>
    </w:p>
    <w:p w14:paraId="5A7BA3C8" w14:textId="2C54FF31" w:rsidR="00B77AF5" w:rsidRDefault="00B77AF5" w:rsidP="00B0095C">
      <w:pPr>
        <w:pStyle w:val="ListParagraph"/>
        <w:ind w:left="1440"/>
        <w:rPr>
          <w:ins w:id="306" w:author="ACER" w:date="2020-10-02T10:32:00Z"/>
          <w:b/>
          <w:bCs/>
          <w:i/>
          <w:iCs/>
          <w:lang w:val="en-US"/>
        </w:rPr>
      </w:pPr>
      <w:ins w:id="307" w:author="ACER" w:date="2020-10-02T10:32:00Z">
        <w:r w:rsidRPr="00B77AF5">
          <w:rPr>
            <w:b/>
            <w:bCs/>
            <w:i/>
            <w:iCs/>
            <w:lang w:val="en-US"/>
            <w:rPrChange w:id="308" w:author="ACER" w:date="2020-10-02T10:32:00Z">
              <w:rPr>
                <w:lang w:val="en-US"/>
              </w:rPr>
            </w:rPrChange>
          </w:rPr>
          <w:t>Answer</w:t>
        </w:r>
      </w:ins>
    </w:p>
    <w:p w14:paraId="53CED1DE" w14:textId="50037E7F" w:rsidR="00B77AF5" w:rsidRPr="00B77AF5" w:rsidRDefault="00B77AF5" w:rsidP="00B0095C">
      <w:pPr>
        <w:pStyle w:val="ListParagraph"/>
        <w:ind w:left="1440"/>
        <w:rPr>
          <w:b/>
          <w:bCs/>
          <w:i/>
          <w:iCs/>
          <w:lang w:val="en-US"/>
          <w:rPrChange w:id="309" w:author="ACER" w:date="2020-10-02T10:32:00Z">
            <w:rPr>
              <w:lang w:val="en-US"/>
            </w:rPr>
          </w:rPrChange>
        </w:rPr>
      </w:pPr>
      <w:ins w:id="310" w:author="ACER" w:date="2020-10-02T10:32:00Z">
        <w:r w:rsidRPr="00B77AF5">
          <w:rPr>
            <w:b/>
            <w:bCs/>
            <w:i/>
            <w:iCs/>
            <w:noProof/>
          </w:rPr>
          <w:drawing>
            <wp:inline distT="0" distB="0" distL="0" distR="0" wp14:anchorId="3118B550" wp14:editId="0251449D">
              <wp:extent cx="4057650" cy="1615691"/>
              <wp:effectExtent l="0" t="0" r="0" b="381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71487" cy="1621201"/>
                      </a:xfrm>
                      <a:prstGeom prst="rect">
                        <a:avLst/>
                      </a:prstGeom>
                      <a:effectLst>
                        <a:softEdge rad="63500"/>
                      </a:effectLst>
                    </pic:spPr>
                  </pic:pic>
                </a:graphicData>
              </a:graphic>
            </wp:inline>
          </w:drawing>
        </w:r>
      </w:ins>
    </w:p>
    <w:p w14:paraId="24F48B09" w14:textId="77E82826" w:rsidR="00D52131" w:rsidRDefault="00D52131" w:rsidP="00D21C77">
      <w:pPr>
        <w:spacing w:after="0" w:line="0" w:lineRule="atLeast"/>
      </w:pPr>
      <w:r>
        <w:tab/>
      </w:r>
      <w:r>
        <w:tab/>
      </w:r>
    </w:p>
    <w:p w14:paraId="205944B9" w14:textId="7D2A5FD7" w:rsidR="00D52131" w:rsidRDefault="009332F3" w:rsidP="00463726">
      <w:pPr>
        <w:pStyle w:val="ListParagraph"/>
        <w:numPr>
          <w:ilvl w:val="0"/>
          <w:numId w:val="25"/>
        </w:numPr>
        <w:spacing w:line="0" w:lineRule="atLeast"/>
      </w:pPr>
      <w:r>
        <w:t>Provide</w:t>
      </w:r>
      <w:r w:rsidR="00D52131">
        <w:t xml:space="preserve"> the </w:t>
      </w:r>
      <w:r>
        <w:t xml:space="preserve">chemical </w:t>
      </w:r>
      <w:r w:rsidR="00D52131">
        <w:t>symbol of the following elements</w:t>
      </w:r>
      <w:r w:rsidR="003A3012">
        <w:t>:</w:t>
      </w:r>
    </w:p>
    <w:p w14:paraId="2F618620" w14:textId="38125343" w:rsidR="00D52131" w:rsidRDefault="00D52131" w:rsidP="00D52131">
      <w:pPr>
        <w:pStyle w:val="ListParagraph"/>
        <w:ind w:left="1440"/>
      </w:pPr>
      <w:r>
        <w:t>3a. Mercury</w:t>
      </w:r>
      <w:ins w:id="311" w:author="ACER" w:date="2020-10-02T10:29:00Z">
        <w:r w:rsidR="00DC052A">
          <w:t xml:space="preserve"> (</w:t>
        </w:r>
        <w:r w:rsidR="00DC052A" w:rsidRPr="00961952">
          <w:rPr>
            <w:i/>
            <w:iCs/>
            <w:rPrChange w:id="312" w:author="ACER" w:date="2020-10-02T10:31:00Z">
              <w:rPr/>
            </w:rPrChange>
          </w:rPr>
          <w:t>Hg</w:t>
        </w:r>
        <w:r w:rsidR="00DC052A">
          <w:t>)</w:t>
        </w:r>
      </w:ins>
    </w:p>
    <w:p w14:paraId="328F6E46" w14:textId="7E176B28" w:rsidR="00D52131" w:rsidRDefault="00D52131" w:rsidP="00D52131">
      <w:pPr>
        <w:pStyle w:val="ListParagraph"/>
        <w:ind w:left="1440"/>
      </w:pPr>
      <w:r>
        <w:t>3b. Iron</w:t>
      </w:r>
      <w:ins w:id="313" w:author="ACER" w:date="2020-10-02T10:29:00Z">
        <w:r w:rsidR="00DC052A">
          <w:t xml:space="preserve"> (</w:t>
        </w:r>
        <w:r w:rsidR="00DC052A" w:rsidRPr="00961952">
          <w:rPr>
            <w:i/>
            <w:iCs/>
            <w:rPrChange w:id="314" w:author="ACER" w:date="2020-10-02T10:31:00Z">
              <w:rPr/>
            </w:rPrChange>
          </w:rPr>
          <w:t>Fe</w:t>
        </w:r>
        <w:r w:rsidR="00DC052A">
          <w:t>)</w:t>
        </w:r>
      </w:ins>
    </w:p>
    <w:p w14:paraId="3899E84A" w14:textId="0B6058CB" w:rsidR="00D52131" w:rsidRDefault="00D52131" w:rsidP="00D52131">
      <w:pPr>
        <w:pStyle w:val="ListParagraph"/>
        <w:ind w:left="1440"/>
      </w:pPr>
      <w:r>
        <w:t>3c. Tin</w:t>
      </w:r>
      <w:ins w:id="315" w:author="ACER" w:date="2020-10-02T10:29:00Z">
        <w:r w:rsidR="00DC052A">
          <w:t xml:space="preserve"> (</w:t>
        </w:r>
      </w:ins>
      <w:ins w:id="316" w:author="ACER" w:date="2020-10-02T10:31:00Z">
        <w:r w:rsidR="00961952" w:rsidRPr="00961952">
          <w:rPr>
            <w:i/>
            <w:iCs/>
            <w:rPrChange w:id="317" w:author="ACER" w:date="2020-10-02T10:31:00Z">
              <w:rPr/>
            </w:rPrChange>
          </w:rPr>
          <w:t>Sn</w:t>
        </w:r>
      </w:ins>
      <w:ins w:id="318" w:author="ACER" w:date="2020-10-02T10:29:00Z">
        <w:r w:rsidR="00DC052A">
          <w:t>)</w:t>
        </w:r>
      </w:ins>
    </w:p>
    <w:p w14:paraId="7452F911" w14:textId="50B31B75" w:rsidR="00D52131" w:rsidRPr="00F85C15" w:rsidRDefault="00D52131" w:rsidP="00D52131">
      <w:pPr>
        <w:pStyle w:val="ListParagraph"/>
        <w:ind w:left="1440"/>
      </w:pPr>
      <w:r>
        <w:t>3d. Lead</w:t>
      </w:r>
      <w:ins w:id="319" w:author="ACER" w:date="2020-10-02T10:29:00Z">
        <w:r w:rsidR="00DC052A">
          <w:t xml:space="preserve"> (</w:t>
        </w:r>
      </w:ins>
      <w:ins w:id="320" w:author="ACER" w:date="2020-10-02T10:31:00Z">
        <w:r w:rsidR="00961952" w:rsidRPr="00961952">
          <w:rPr>
            <w:i/>
            <w:iCs/>
            <w:rPrChange w:id="321" w:author="ACER" w:date="2020-10-02T10:31:00Z">
              <w:rPr/>
            </w:rPrChange>
          </w:rPr>
          <w:t>Pb</w:t>
        </w:r>
      </w:ins>
      <w:ins w:id="322" w:author="ACER" w:date="2020-10-02T10:29:00Z">
        <w:r w:rsidR="00DC052A">
          <w:t>)</w:t>
        </w:r>
      </w:ins>
    </w:p>
    <w:p w14:paraId="3C725EC7" w14:textId="77777777" w:rsidR="004D57F7" w:rsidRPr="0051525C" w:rsidRDefault="004D57F7" w:rsidP="004D57F7">
      <w:pPr>
        <w:pStyle w:val="ListParagraph"/>
        <w:ind w:left="1080"/>
      </w:pPr>
    </w:p>
    <w:p w14:paraId="2443D9A3" w14:textId="77777777" w:rsidR="00562157" w:rsidRDefault="00562157" w:rsidP="00D03F97">
      <w:pPr>
        <w:pStyle w:val="ListParagraph"/>
        <w:ind w:left="1080"/>
        <w:rPr>
          <w:ins w:id="323" w:author="ACER" w:date="2020-10-02T10:58:00Z"/>
          <w:b/>
          <w:bCs/>
        </w:rPr>
      </w:pPr>
    </w:p>
    <w:p w14:paraId="4B69D43D" w14:textId="306816EA" w:rsidR="006136C5" w:rsidRDefault="006136C5" w:rsidP="00D03F97">
      <w:pPr>
        <w:pStyle w:val="ListParagraph"/>
        <w:ind w:left="1080"/>
        <w:rPr>
          <w:ins w:id="324" w:author="ACER" w:date="2020-10-02T10:58:00Z"/>
          <w:b/>
          <w:bCs/>
        </w:rPr>
      </w:pPr>
      <w:r w:rsidRPr="00D03F97">
        <w:rPr>
          <w:b/>
          <w:bCs/>
          <w:rPrChange w:id="325" w:author="ACER" w:date="2020-10-02T10:58:00Z">
            <w:rPr/>
          </w:rPrChange>
        </w:rPr>
        <w:t>Evaluation/Post-test</w:t>
      </w:r>
    </w:p>
    <w:p w14:paraId="036C3BFF" w14:textId="77777777" w:rsidR="00D03F97" w:rsidRPr="00D03F97" w:rsidRDefault="00D03F97" w:rsidP="00D03F97">
      <w:pPr>
        <w:pStyle w:val="ListParagraph"/>
        <w:ind w:left="1080"/>
        <w:rPr>
          <w:b/>
          <w:bCs/>
          <w:rPrChange w:id="326" w:author="ACER" w:date="2020-10-02T10:58:00Z">
            <w:rPr/>
          </w:rPrChange>
        </w:rPr>
        <w:pPrChange w:id="327" w:author="ACER" w:date="2020-10-02T10:57:00Z">
          <w:pPr>
            <w:pStyle w:val="ListParagraph"/>
            <w:numPr>
              <w:numId w:val="1"/>
            </w:numPr>
            <w:ind w:left="1080" w:hanging="360"/>
          </w:pPr>
        </w:pPrChange>
      </w:pPr>
    </w:p>
    <w:p w14:paraId="5A0C1DC3" w14:textId="6E601F5D" w:rsidR="003E22B4" w:rsidRPr="00B75363" w:rsidRDefault="003E22B4" w:rsidP="00562157">
      <w:pPr>
        <w:pStyle w:val="ListParagraph"/>
        <w:numPr>
          <w:ilvl w:val="0"/>
          <w:numId w:val="17"/>
        </w:numPr>
        <w:ind w:left="1440"/>
        <w:pPrChange w:id="328" w:author="ACER" w:date="2020-10-02T10:58:00Z">
          <w:pPr>
            <w:pStyle w:val="ListParagraph"/>
            <w:numPr>
              <w:numId w:val="17"/>
            </w:numPr>
            <w:ind w:left="1080" w:hanging="360"/>
          </w:pPr>
        </w:pPrChange>
      </w:pPr>
      <w:r>
        <w:t xml:space="preserve">What </w:t>
      </w:r>
      <w:r w:rsidRPr="00B75363">
        <w:t xml:space="preserve">is a matter that has distinct properties? </w:t>
      </w:r>
      <w:r w:rsidRPr="007F35E2">
        <w:rPr>
          <w:i/>
          <w:iCs/>
          <w:rPrChange w:id="329" w:author="ACER" w:date="2020-10-02T10:32:00Z">
            <w:rPr>
              <w:highlight w:val="yellow"/>
            </w:rPr>
          </w:rPrChange>
        </w:rPr>
        <w:t>(pure substances)</w:t>
      </w:r>
    </w:p>
    <w:p w14:paraId="3ACB7001" w14:textId="5DABAA13" w:rsidR="003E22B4" w:rsidRDefault="003E22B4" w:rsidP="00562157">
      <w:pPr>
        <w:pStyle w:val="ListParagraph"/>
        <w:numPr>
          <w:ilvl w:val="0"/>
          <w:numId w:val="17"/>
        </w:numPr>
        <w:ind w:left="1440"/>
        <w:pPrChange w:id="330" w:author="ACER" w:date="2020-10-02T10:58:00Z">
          <w:pPr>
            <w:pStyle w:val="ListParagraph"/>
            <w:numPr>
              <w:numId w:val="17"/>
            </w:numPr>
            <w:ind w:left="1080" w:hanging="360"/>
          </w:pPr>
        </w:pPrChange>
      </w:pPr>
      <w:r>
        <w:t xml:space="preserve">These </w:t>
      </w:r>
      <w:r w:rsidRPr="00B75363">
        <w:t xml:space="preserve">substances </w:t>
      </w:r>
      <w:r w:rsidR="003A3012">
        <w:t xml:space="preserve">are </w:t>
      </w:r>
      <w:r w:rsidRPr="00B75363">
        <w:t>composed of two or more elements; they contain two or more kinds of atoms</w:t>
      </w:r>
      <w:r w:rsidRPr="007F35E2">
        <w:t xml:space="preserve">. </w:t>
      </w:r>
      <w:r w:rsidRPr="007F35E2">
        <w:rPr>
          <w:i/>
          <w:iCs/>
          <w:rPrChange w:id="331" w:author="ACER" w:date="2020-10-02T10:33:00Z">
            <w:rPr>
              <w:highlight w:val="yellow"/>
            </w:rPr>
          </w:rPrChange>
        </w:rPr>
        <w:t>(compounds)</w:t>
      </w:r>
    </w:p>
    <w:p w14:paraId="01CCD674" w14:textId="69DE242B" w:rsidR="003E22B4" w:rsidRDefault="003E22B4" w:rsidP="00562157">
      <w:pPr>
        <w:pStyle w:val="ListParagraph"/>
        <w:numPr>
          <w:ilvl w:val="0"/>
          <w:numId w:val="17"/>
        </w:numPr>
        <w:ind w:left="1440"/>
        <w:pPrChange w:id="332" w:author="ACER" w:date="2020-10-02T10:58:00Z">
          <w:pPr>
            <w:pStyle w:val="ListParagraph"/>
            <w:numPr>
              <w:numId w:val="17"/>
            </w:numPr>
            <w:ind w:left="1080" w:hanging="360"/>
          </w:pPr>
        </w:pPrChange>
      </w:pPr>
      <w:r>
        <w:t>Name the</w:t>
      </w:r>
      <w:r w:rsidRPr="00B75363">
        <w:t xml:space="preserve"> French chemist </w:t>
      </w:r>
      <w:r>
        <w:t>who</w:t>
      </w:r>
      <w:r w:rsidRPr="00B75363">
        <w:t xml:space="preserve"> introduced </w:t>
      </w:r>
      <w:r w:rsidR="003407CA">
        <w:t xml:space="preserve">the </w:t>
      </w:r>
      <w:r w:rsidRPr="00B75363">
        <w:t xml:space="preserve">law of constant composition or the law of definite proportions </w:t>
      </w:r>
      <w:r w:rsidRPr="007F35E2">
        <w:rPr>
          <w:i/>
          <w:iCs/>
          <w:rPrChange w:id="333" w:author="ACER" w:date="2020-10-02T10:33:00Z">
            <w:rPr>
              <w:highlight w:val="yellow"/>
            </w:rPr>
          </w:rPrChange>
        </w:rPr>
        <w:t>(Joseph Louis Proust)</w:t>
      </w:r>
    </w:p>
    <w:p w14:paraId="0A1E7E09" w14:textId="2195456A" w:rsidR="009C6AC4" w:rsidRDefault="009C6AC4" w:rsidP="00562157">
      <w:pPr>
        <w:pStyle w:val="ListParagraph"/>
        <w:numPr>
          <w:ilvl w:val="0"/>
          <w:numId w:val="17"/>
        </w:numPr>
        <w:ind w:left="1440"/>
        <w:rPr>
          <w:ins w:id="334" w:author="ACER" w:date="2020-10-02T10:33:00Z"/>
        </w:rPr>
        <w:pPrChange w:id="335" w:author="ACER" w:date="2020-10-02T10:58:00Z">
          <w:pPr>
            <w:pStyle w:val="ListParagraph"/>
            <w:numPr>
              <w:numId w:val="17"/>
            </w:numPr>
            <w:ind w:left="1080" w:hanging="360"/>
          </w:pPr>
        </w:pPrChange>
      </w:pPr>
      <w:r>
        <w:t xml:space="preserve">What is </w:t>
      </w:r>
      <w:r w:rsidR="003A3012">
        <w:t xml:space="preserve">the </w:t>
      </w:r>
      <w:r>
        <w:t>difference between homogeneous and heterogeneous mixtures?</w:t>
      </w:r>
      <w:ins w:id="336" w:author="ACER" w:date="2020-10-02T10:50:00Z">
        <w:r w:rsidR="00383552">
          <w:t xml:space="preserve"> Give one example for each mixture.</w:t>
        </w:r>
      </w:ins>
    </w:p>
    <w:p w14:paraId="1D4EC902" w14:textId="3F8965C5" w:rsidR="00BC5FF4" w:rsidRPr="000B0127" w:rsidRDefault="00BC5FF4" w:rsidP="00562157">
      <w:pPr>
        <w:pStyle w:val="ListParagraph"/>
        <w:ind w:left="1440"/>
        <w:rPr>
          <w:ins w:id="337" w:author="ACER" w:date="2020-10-02T10:51:00Z"/>
          <w:b/>
          <w:bCs/>
          <w:i/>
          <w:iCs/>
          <w:rPrChange w:id="338" w:author="ACER" w:date="2020-10-02T10:51:00Z">
            <w:rPr>
              <w:ins w:id="339" w:author="ACER" w:date="2020-10-02T10:51:00Z"/>
              <w:i/>
              <w:iCs/>
            </w:rPr>
          </w:rPrChange>
        </w:rPr>
        <w:pPrChange w:id="340" w:author="ACER" w:date="2020-10-02T10:58:00Z">
          <w:pPr>
            <w:pStyle w:val="ListParagraph"/>
            <w:ind w:left="1080"/>
          </w:pPr>
        </w:pPrChange>
      </w:pPr>
      <w:ins w:id="341" w:author="ACER" w:date="2020-10-02T10:51:00Z">
        <w:r w:rsidRPr="000B0127">
          <w:rPr>
            <w:b/>
            <w:bCs/>
            <w:i/>
            <w:iCs/>
            <w:rPrChange w:id="342" w:author="ACER" w:date="2020-10-02T10:51:00Z">
              <w:rPr>
                <w:i/>
                <w:iCs/>
              </w:rPr>
            </w:rPrChange>
          </w:rPr>
          <w:t>Answer</w:t>
        </w:r>
      </w:ins>
    </w:p>
    <w:p w14:paraId="6FF40D3B" w14:textId="7B739CAE" w:rsidR="008D33B2" w:rsidRPr="009F1A06" w:rsidRDefault="008D33B2" w:rsidP="00562157">
      <w:pPr>
        <w:pStyle w:val="ListParagraph"/>
        <w:ind w:left="1440"/>
        <w:rPr>
          <w:ins w:id="343" w:author="ACER" w:date="2020-10-02T10:37:00Z"/>
          <w:i/>
          <w:iCs/>
          <w:rPrChange w:id="344" w:author="ACER" w:date="2020-10-02T10:51:00Z">
            <w:rPr>
              <w:ins w:id="345" w:author="ACER" w:date="2020-10-02T10:37:00Z"/>
            </w:rPr>
          </w:rPrChange>
        </w:rPr>
        <w:pPrChange w:id="346" w:author="ACER" w:date="2020-10-02T10:58:00Z">
          <w:pPr>
            <w:pStyle w:val="ListParagraph"/>
            <w:ind w:left="1080"/>
          </w:pPr>
        </w:pPrChange>
      </w:pPr>
      <w:ins w:id="347" w:author="ACER" w:date="2020-10-02T10:36:00Z">
        <w:r w:rsidRPr="009F1A06">
          <w:rPr>
            <w:i/>
            <w:iCs/>
            <w:rPrChange w:id="348" w:author="ACER" w:date="2020-10-02T10:51:00Z">
              <w:rPr/>
            </w:rPrChange>
          </w:rPr>
          <w:t>Homogeneous</w:t>
        </w:r>
      </w:ins>
      <w:ins w:id="349" w:author="ACER" w:date="2020-10-02T10:37:00Z">
        <w:r w:rsidRPr="009F1A06">
          <w:rPr>
            <w:i/>
            <w:iCs/>
            <w:rPrChange w:id="350" w:author="ACER" w:date="2020-10-02T10:51:00Z">
              <w:rPr/>
            </w:rPrChange>
          </w:rPr>
          <w:t xml:space="preserve"> mixtures</w:t>
        </w:r>
      </w:ins>
      <w:ins w:id="351" w:author="ACER" w:date="2020-10-02T10:36:00Z">
        <w:r w:rsidRPr="009F1A06">
          <w:rPr>
            <w:i/>
            <w:iCs/>
            <w:rPrChange w:id="352" w:author="ACER" w:date="2020-10-02T10:51:00Z">
              <w:rPr/>
            </w:rPrChange>
          </w:rPr>
          <w:t xml:space="preserve"> </w:t>
        </w:r>
      </w:ins>
      <w:ins w:id="353" w:author="ACER" w:date="2020-10-02T10:37:00Z">
        <w:r w:rsidRPr="009F1A06">
          <w:rPr>
            <w:i/>
            <w:iCs/>
            <w:rPrChange w:id="354" w:author="ACER" w:date="2020-10-02T10:51:00Z">
              <w:rPr/>
            </w:rPrChange>
          </w:rPr>
          <w:t xml:space="preserve">- </w:t>
        </w:r>
      </w:ins>
      <w:ins w:id="355" w:author="ACER" w:date="2020-10-02T10:49:00Z">
        <w:r w:rsidR="006A3661" w:rsidRPr="009F1A06">
          <w:rPr>
            <w:i/>
            <w:iCs/>
            <w:lang w:val="en-US"/>
            <w:rPrChange w:id="356" w:author="ACER" w:date="2020-10-02T10:51:00Z">
              <w:rPr>
                <w:lang w:val="en-US"/>
              </w:rPr>
            </w:rPrChange>
          </w:rPr>
          <w:t xml:space="preserve">these mixtures are uniform throughout. </w:t>
        </w:r>
        <w:r w:rsidR="005A0EAF" w:rsidRPr="009F1A06">
          <w:rPr>
            <w:i/>
            <w:iCs/>
            <w:lang w:val="en-US"/>
            <w:rPrChange w:id="357" w:author="ACER" w:date="2020-10-02T10:51:00Z">
              <w:rPr>
                <w:lang w:val="en-US"/>
              </w:rPr>
            </w:rPrChange>
          </w:rPr>
          <w:t>Example: a</w:t>
        </w:r>
        <w:r w:rsidR="006A3661" w:rsidRPr="009F1A06">
          <w:rPr>
            <w:i/>
            <w:iCs/>
            <w:lang w:val="en-US"/>
            <w:rPrChange w:id="358" w:author="ACER" w:date="2020-10-02T10:51:00Z">
              <w:rPr>
                <w:lang w:val="en-US"/>
              </w:rPr>
            </w:rPrChange>
          </w:rPr>
          <w:t>ir is a homogeneous mixture of nitrogen, oxygen, and smaller amounts of other gases.</w:t>
        </w:r>
      </w:ins>
    </w:p>
    <w:p w14:paraId="085B78B2" w14:textId="4143F100" w:rsidR="008D33B2" w:rsidRPr="009F1A06" w:rsidRDefault="008D33B2" w:rsidP="00562157">
      <w:pPr>
        <w:pStyle w:val="ListParagraph"/>
        <w:ind w:left="1440"/>
        <w:rPr>
          <w:ins w:id="359" w:author="ACER" w:date="2020-10-02T10:36:00Z"/>
          <w:i/>
          <w:iCs/>
          <w:rPrChange w:id="360" w:author="ACER" w:date="2020-10-02T10:51:00Z">
            <w:rPr>
              <w:ins w:id="361" w:author="ACER" w:date="2020-10-02T10:36:00Z"/>
            </w:rPr>
          </w:rPrChange>
        </w:rPr>
        <w:pPrChange w:id="362" w:author="ACER" w:date="2020-10-02T10:58:00Z">
          <w:pPr>
            <w:pStyle w:val="ListParagraph"/>
            <w:numPr>
              <w:numId w:val="17"/>
            </w:numPr>
            <w:ind w:left="1080" w:hanging="360"/>
          </w:pPr>
        </w:pPrChange>
      </w:pPr>
      <w:ins w:id="363" w:author="ACER" w:date="2020-10-02T10:36:00Z">
        <w:r w:rsidRPr="009F1A06">
          <w:rPr>
            <w:i/>
            <w:iCs/>
            <w:rPrChange w:id="364" w:author="ACER" w:date="2020-10-02T10:51:00Z">
              <w:rPr/>
            </w:rPrChange>
          </w:rPr>
          <w:t>heterogeneous mixture</w:t>
        </w:r>
      </w:ins>
      <w:ins w:id="365" w:author="ACER" w:date="2020-10-02T10:37:00Z">
        <w:r w:rsidRPr="009F1A06">
          <w:rPr>
            <w:i/>
            <w:iCs/>
            <w:rPrChange w:id="366" w:author="ACER" w:date="2020-10-02T10:51:00Z">
              <w:rPr/>
            </w:rPrChange>
          </w:rPr>
          <w:t>s</w:t>
        </w:r>
      </w:ins>
      <w:ins w:id="367" w:author="ACER" w:date="2020-10-02T10:47:00Z">
        <w:r w:rsidR="00A76141" w:rsidRPr="009F1A06">
          <w:rPr>
            <w:i/>
            <w:iCs/>
            <w:rPrChange w:id="368" w:author="ACER" w:date="2020-10-02T10:51:00Z">
              <w:rPr/>
            </w:rPrChange>
          </w:rPr>
          <w:t xml:space="preserve"> - </w:t>
        </w:r>
      </w:ins>
      <w:ins w:id="369" w:author="ACER" w:date="2020-10-02T10:49:00Z">
        <w:r w:rsidR="006A3661" w:rsidRPr="009F1A06">
          <w:rPr>
            <w:i/>
            <w:iCs/>
            <w:rPrChange w:id="370" w:author="ACER" w:date="2020-10-02T10:51:00Z">
              <w:rPr/>
            </w:rPrChange>
          </w:rPr>
          <w:t>t</w:t>
        </w:r>
      </w:ins>
      <w:ins w:id="371" w:author="ACER" w:date="2020-10-02T10:48:00Z">
        <w:r w:rsidR="006A3661" w:rsidRPr="009F1A06">
          <w:rPr>
            <w:i/>
            <w:iCs/>
            <w:lang w:val="en-US"/>
            <w:rPrChange w:id="372" w:author="ACER" w:date="2020-10-02T10:51:00Z">
              <w:rPr>
                <w:lang w:val="en-US"/>
              </w:rPr>
            </w:rPrChange>
          </w:rPr>
          <w:t>hese mixtures do not have the same composition, properties, and appearance throughout.</w:t>
        </w:r>
      </w:ins>
      <w:ins w:id="373" w:author="ACER" w:date="2020-10-02T10:49:00Z">
        <w:r w:rsidR="006A3661" w:rsidRPr="009F1A06">
          <w:rPr>
            <w:i/>
            <w:iCs/>
            <w:lang w:val="en-US"/>
            <w:rPrChange w:id="374" w:author="ACER" w:date="2020-10-02T10:51:00Z">
              <w:rPr>
                <w:lang w:val="en-US"/>
              </w:rPr>
            </w:rPrChange>
          </w:rPr>
          <w:t xml:space="preserve"> Rocks and wood are examples.</w:t>
        </w:r>
      </w:ins>
    </w:p>
    <w:p w14:paraId="38320BFF" w14:textId="77777777" w:rsidR="008D33B2" w:rsidRDefault="008D33B2" w:rsidP="00562157">
      <w:pPr>
        <w:pStyle w:val="ListParagraph"/>
        <w:ind w:left="1440"/>
        <w:rPr>
          <w:ins w:id="375" w:author="ACER" w:date="2020-10-02T10:36:00Z"/>
        </w:rPr>
        <w:pPrChange w:id="376" w:author="ACER" w:date="2020-10-02T10:58:00Z">
          <w:pPr>
            <w:pStyle w:val="ListParagraph"/>
            <w:ind w:left="1080"/>
          </w:pPr>
        </w:pPrChange>
      </w:pPr>
    </w:p>
    <w:p w14:paraId="12507D62" w14:textId="42B26152" w:rsidR="007F35E2" w:rsidDel="00A76141" w:rsidRDefault="007F35E2" w:rsidP="00562157">
      <w:pPr>
        <w:pStyle w:val="ListParagraph"/>
        <w:ind w:left="1440"/>
        <w:rPr>
          <w:del w:id="377" w:author="ACER" w:date="2020-10-02T10:47:00Z"/>
        </w:rPr>
        <w:pPrChange w:id="378" w:author="ACER" w:date="2020-10-02T10:58:00Z">
          <w:pPr>
            <w:pStyle w:val="ListParagraph"/>
            <w:numPr>
              <w:numId w:val="17"/>
            </w:numPr>
            <w:ind w:left="1080" w:hanging="360"/>
          </w:pPr>
        </w:pPrChange>
      </w:pPr>
    </w:p>
    <w:p w14:paraId="4A4D9A00" w14:textId="69E9DD85" w:rsidR="009C6AC4" w:rsidRDefault="009C6AC4" w:rsidP="00562157">
      <w:pPr>
        <w:pStyle w:val="ListParagraph"/>
        <w:numPr>
          <w:ilvl w:val="0"/>
          <w:numId w:val="17"/>
        </w:numPr>
        <w:ind w:left="1440"/>
        <w:pPrChange w:id="379" w:author="ACER" w:date="2020-10-02T10:58:00Z">
          <w:pPr>
            <w:pStyle w:val="ListParagraph"/>
            <w:numPr>
              <w:numId w:val="17"/>
            </w:numPr>
            <w:ind w:left="1080" w:hanging="360"/>
          </w:pPr>
        </w:pPrChange>
      </w:pPr>
      <w:r>
        <w:t xml:space="preserve">Classify </w:t>
      </w:r>
      <w:r w:rsidR="003A3012">
        <w:t xml:space="preserve">whether the </w:t>
      </w:r>
      <w:r>
        <w:t xml:space="preserve">following </w:t>
      </w:r>
      <w:r w:rsidR="003A3012">
        <w:t xml:space="preserve">substances are </w:t>
      </w:r>
      <w:r>
        <w:t>pure substance or a mixture. If it</w:t>
      </w:r>
      <w:r w:rsidR="003A3012">
        <w:t xml:space="preserve"> i</w:t>
      </w:r>
      <w:r>
        <w:t>s a mixture, indicate whether it</w:t>
      </w:r>
      <w:r w:rsidR="003A3012">
        <w:t xml:space="preserve"> i</w:t>
      </w:r>
      <w:r>
        <w:t>s homogeneous or heterogeneous.</w:t>
      </w:r>
    </w:p>
    <w:p w14:paraId="5BF7500D" w14:textId="000A2FDA" w:rsidR="00D422A5" w:rsidRPr="007F35E2" w:rsidRDefault="00D422A5" w:rsidP="00562157">
      <w:pPr>
        <w:pStyle w:val="ListParagraph"/>
        <w:ind w:left="1440"/>
        <w:pPrChange w:id="380" w:author="ACER" w:date="2020-10-02T10:58:00Z">
          <w:pPr>
            <w:pStyle w:val="ListParagraph"/>
            <w:ind w:left="1080"/>
          </w:pPr>
        </w:pPrChange>
      </w:pPr>
      <w:del w:id="381" w:author="ACER" w:date="2020-10-02T10:51:00Z">
        <w:r w:rsidDel="005B6105">
          <w:delText>5</w:delText>
        </w:r>
      </w:del>
      <w:r>
        <w:t xml:space="preserve">a. </w:t>
      </w:r>
      <w:r w:rsidRPr="007F35E2">
        <w:t>calcium</w:t>
      </w:r>
      <w:r w:rsidR="004650AD" w:rsidRPr="007F35E2">
        <w:t xml:space="preserve"> </w:t>
      </w:r>
      <w:r w:rsidR="004650AD" w:rsidRPr="007F35E2">
        <w:rPr>
          <w:i/>
          <w:iCs/>
          <w:rPrChange w:id="382" w:author="ACER" w:date="2020-10-02T10:34:00Z">
            <w:rPr>
              <w:highlight w:val="yellow"/>
            </w:rPr>
          </w:rPrChange>
        </w:rPr>
        <w:t>(pure)</w:t>
      </w:r>
    </w:p>
    <w:p w14:paraId="05FE8A3A" w14:textId="26A1726A" w:rsidR="00D422A5" w:rsidRPr="007F35E2" w:rsidRDefault="00D422A5" w:rsidP="00562157">
      <w:pPr>
        <w:pStyle w:val="ListParagraph"/>
        <w:ind w:left="1440"/>
        <w:pPrChange w:id="383" w:author="ACER" w:date="2020-10-02T10:58:00Z">
          <w:pPr>
            <w:pStyle w:val="ListParagraph"/>
            <w:ind w:left="1080"/>
          </w:pPr>
        </w:pPrChange>
      </w:pPr>
      <w:del w:id="384" w:author="ACER" w:date="2020-10-02T10:51:00Z">
        <w:r w:rsidRPr="007F35E2" w:rsidDel="005B6105">
          <w:delText>5</w:delText>
        </w:r>
      </w:del>
      <w:r w:rsidRPr="007F35E2">
        <w:t>b.  lake water</w:t>
      </w:r>
      <w:r w:rsidR="004650AD" w:rsidRPr="007F35E2">
        <w:t xml:space="preserve"> </w:t>
      </w:r>
      <w:r w:rsidR="004650AD" w:rsidRPr="007F35E2">
        <w:rPr>
          <w:i/>
          <w:iCs/>
          <w:rPrChange w:id="385" w:author="ACER" w:date="2020-10-02T10:34:00Z">
            <w:rPr>
              <w:highlight w:val="yellow"/>
            </w:rPr>
          </w:rPrChange>
        </w:rPr>
        <w:t>(heterogeneous mixture)</w:t>
      </w:r>
    </w:p>
    <w:p w14:paraId="52B09B68" w14:textId="32E626E7" w:rsidR="00D422A5" w:rsidRDefault="00D422A5" w:rsidP="00562157">
      <w:pPr>
        <w:pStyle w:val="ListParagraph"/>
        <w:ind w:left="1440"/>
        <w:pPrChange w:id="386" w:author="ACER" w:date="2020-10-02T10:58:00Z">
          <w:pPr>
            <w:pStyle w:val="ListParagraph"/>
            <w:ind w:left="1080"/>
          </w:pPr>
        </w:pPrChange>
      </w:pPr>
      <w:del w:id="387" w:author="ACER" w:date="2020-10-02T10:51:00Z">
        <w:r w:rsidRPr="007F35E2" w:rsidDel="005B6105">
          <w:delText>5</w:delText>
        </w:r>
      </w:del>
      <w:r w:rsidRPr="007F35E2">
        <w:t xml:space="preserve">c. </w:t>
      </w:r>
      <w:r w:rsidR="004650AD" w:rsidRPr="007F35E2">
        <w:t xml:space="preserve">chocolate </w:t>
      </w:r>
      <w:r w:rsidR="004650AD" w:rsidRPr="007F35E2">
        <w:rPr>
          <w:i/>
          <w:iCs/>
          <w:rPrChange w:id="388" w:author="ACER" w:date="2020-10-02T10:34:00Z">
            <w:rPr>
              <w:highlight w:val="yellow"/>
            </w:rPr>
          </w:rPrChange>
        </w:rPr>
        <w:t>(homogeneous mixture)</w:t>
      </w:r>
    </w:p>
    <w:p w14:paraId="2DBA26EA" w14:textId="5973B5B3" w:rsidR="00314C18" w:rsidRDefault="00314C18" w:rsidP="00314C18">
      <w:pPr>
        <w:pStyle w:val="ListParagraph"/>
        <w:ind w:left="1080"/>
      </w:pPr>
    </w:p>
    <w:p w14:paraId="3A40A5C8" w14:textId="3857FBAB" w:rsidR="00361656" w:rsidDel="00606AA0" w:rsidRDefault="00361656" w:rsidP="006136C5">
      <w:pPr>
        <w:spacing w:after="0"/>
        <w:rPr>
          <w:del w:id="389" w:author="ACER" w:date="2020-10-02T10:52:00Z"/>
          <w:rFonts w:ascii="Georgia" w:hAnsi="Georgia"/>
          <w:sz w:val="24"/>
          <w:szCs w:val="24"/>
        </w:rPr>
      </w:pPr>
    </w:p>
    <w:p w14:paraId="5B00FA60" w14:textId="10E40723" w:rsidR="000A4B8C" w:rsidDel="00606AA0" w:rsidRDefault="00327C8B" w:rsidP="00321B18">
      <w:pPr>
        <w:rPr>
          <w:del w:id="390" w:author="ACER" w:date="2020-10-02T10:52:00Z"/>
          <w:rFonts w:ascii="Georgia" w:hAnsi="Georgia"/>
          <w:sz w:val="24"/>
          <w:szCs w:val="24"/>
        </w:rPr>
      </w:pPr>
      <w:del w:id="391" w:author="ACER" w:date="2020-10-02T10:52:00Z">
        <w:r w:rsidRPr="0051525C" w:rsidDel="00606AA0">
          <w:rPr>
            <w:rFonts w:ascii="Georgia" w:hAnsi="Georgia"/>
            <w:sz w:val="24"/>
            <w:szCs w:val="24"/>
          </w:rPr>
          <w:delText xml:space="preserve"> </w:delText>
        </w:r>
      </w:del>
    </w:p>
    <w:p w14:paraId="332E3E6D" w14:textId="26490B6B" w:rsidR="000A4B8C" w:rsidDel="00606AA0" w:rsidRDefault="000A4B8C">
      <w:pPr>
        <w:rPr>
          <w:del w:id="392" w:author="ACER" w:date="2020-10-02T10:52:00Z"/>
          <w:rFonts w:ascii="Georgia" w:hAnsi="Georgia"/>
          <w:sz w:val="24"/>
          <w:szCs w:val="24"/>
        </w:rPr>
      </w:pPr>
      <w:del w:id="393" w:author="ACER" w:date="2020-10-02T10:52:00Z">
        <w:r w:rsidDel="00606AA0">
          <w:rPr>
            <w:rFonts w:ascii="Georgia" w:hAnsi="Georgia"/>
            <w:sz w:val="24"/>
            <w:szCs w:val="24"/>
          </w:rPr>
          <w:br w:type="page"/>
        </w:r>
      </w:del>
    </w:p>
    <w:p w14:paraId="35FFF6C3" w14:textId="196DB52B" w:rsidR="006136C5" w:rsidRPr="00321B18" w:rsidRDefault="0074055E" w:rsidP="00321B18">
      <w:pPr>
        <w:rPr>
          <w:rFonts w:ascii="Georgia" w:hAnsi="Georgia"/>
          <w:sz w:val="24"/>
          <w:szCs w:val="24"/>
        </w:rPr>
      </w:pPr>
      <w:r w:rsidRPr="0074055E">
        <w:rPr>
          <w:rFonts w:ascii="Georgia" w:hAnsi="Georgia"/>
          <w:b/>
          <w:sz w:val="24"/>
          <w:szCs w:val="24"/>
        </w:rPr>
        <w:t xml:space="preserve">LESSON 2. </w:t>
      </w:r>
      <w:r w:rsidR="000A4B8C" w:rsidRPr="000A4B8C">
        <w:rPr>
          <w:rFonts w:ascii="Georgia" w:hAnsi="Georgia"/>
          <w:b/>
          <w:sz w:val="24"/>
          <w:szCs w:val="24"/>
        </w:rPr>
        <w:t>PROPERTIES OF MATTER</w:t>
      </w:r>
    </w:p>
    <w:p w14:paraId="37AA5F12" w14:textId="76A93A5E" w:rsidR="006136C5" w:rsidRPr="00FB3BD2" w:rsidDel="00041C49" w:rsidRDefault="006136C5" w:rsidP="00913410">
      <w:pPr>
        <w:pStyle w:val="ListParagraph"/>
        <w:numPr>
          <w:ilvl w:val="0"/>
          <w:numId w:val="2"/>
        </w:numPr>
        <w:spacing w:line="360" w:lineRule="auto"/>
        <w:rPr>
          <w:del w:id="394" w:author="ACER" w:date="2020-10-02T10:54:00Z"/>
          <w:b/>
          <w:bCs/>
          <w:rPrChange w:id="395" w:author="ACER" w:date="2020-10-02T10:59:00Z">
            <w:rPr>
              <w:del w:id="396" w:author="ACER" w:date="2020-10-02T10:54:00Z"/>
            </w:rPr>
          </w:rPrChange>
        </w:rPr>
      </w:pPr>
      <w:del w:id="397" w:author="ACER" w:date="2020-10-02T10:54:00Z">
        <w:r w:rsidRPr="00FB3BD2" w:rsidDel="00041C49">
          <w:rPr>
            <w:b/>
            <w:bCs/>
            <w:rPrChange w:id="398" w:author="ACER" w:date="2020-10-02T10:59:00Z">
              <w:rPr/>
            </w:rPrChange>
          </w:rPr>
          <w:delText>Learning Outcomes</w:delText>
        </w:r>
      </w:del>
    </w:p>
    <w:p w14:paraId="2F2EB7B2" w14:textId="2CA1BD97" w:rsidR="0042046D" w:rsidRPr="00FB3BD2" w:rsidDel="00041C49" w:rsidRDefault="0042046D" w:rsidP="00C76F35">
      <w:pPr>
        <w:spacing w:after="0" w:line="360" w:lineRule="auto"/>
        <w:ind w:left="357" w:firstLine="720"/>
        <w:rPr>
          <w:del w:id="399" w:author="ACER" w:date="2020-10-02T10:54:00Z"/>
          <w:rFonts w:ascii="Georgia" w:hAnsi="Georgia"/>
          <w:b/>
          <w:bCs/>
          <w:sz w:val="24"/>
          <w:szCs w:val="24"/>
          <w:rPrChange w:id="400" w:author="ACER" w:date="2020-10-02T10:59:00Z">
            <w:rPr>
              <w:del w:id="401" w:author="ACER" w:date="2020-10-02T10:54:00Z"/>
              <w:rFonts w:ascii="Georgia" w:hAnsi="Georgia"/>
              <w:sz w:val="24"/>
              <w:szCs w:val="24"/>
            </w:rPr>
          </w:rPrChange>
        </w:rPr>
      </w:pPr>
      <w:del w:id="402" w:author="ACER" w:date="2020-10-02T10:54:00Z">
        <w:r w:rsidRPr="00FB3BD2" w:rsidDel="00041C49">
          <w:rPr>
            <w:rFonts w:ascii="Georgia" w:hAnsi="Georgia"/>
            <w:b/>
            <w:bCs/>
            <w:sz w:val="24"/>
            <w:szCs w:val="24"/>
            <w:rPrChange w:id="403" w:author="ACER" w:date="2020-10-02T10:59:00Z">
              <w:rPr>
                <w:rFonts w:ascii="Georgia" w:hAnsi="Georgia"/>
                <w:sz w:val="24"/>
                <w:szCs w:val="24"/>
              </w:rPr>
            </w:rPrChange>
          </w:rPr>
          <w:delText xml:space="preserve">At the end of the lesson, </w:delText>
        </w:r>
        <w:r w:rsidR="00F176B3" w:rsidRPr="00FB3BD2" w:rsidDel="00041C49">
          <w:rPr>
            <w:rFonts w:ascii="Georgia" w:hAnsi="Georgia"/>
            <w:b/>
            <w:bCs/>
            <w:sz w:val="24"/>
            <w:szCs w:val="24"/>
            <w:rPrChange w:id="404" w:author="ACER" w:date="2020-10-02T10:59:00Z">
              <w:rPr>
                <w:rFonts w:ascii="Georgia" w:hAnsi="Georgia"/>
                <w:sz w:val="24"/>
                <w:szCs w:val="24"/>
              </w:rPr>
            </w:rPrChange>
          </w:rPr>
          <w:delText>you</w:delText>
        </w:r>
        <w:r w:rsidRPr="00FB3BD2" w:rsidDel="00041C49">
          <w:rPr>
            <w:rFonts w:ascii="Georgia" w:hAnsi="Georgia"/>
            <w:b/>
            <w:bCs/>
            <w:sz w:val="24"/>
            <w:szCs w:val="24"/>
            <w:rPrChange w:id="405" w:author="ACER" w:date="2020-10-02T10:59:00Z">
              <w:rPr>
                <w:rFonts w:ascii="Georgia" w:hAnsi="Georgia"/>
                <w:sz w:val="24"/>
                <w:szCs w:val="24"/>
              </w:rPr>
            </w:rPrChange>
          </w:rPr>
          <w:delText xml:space="preserve"> can:</w:delText>
        </w:r>
      </w:del>
    </w:p>
    <w:p w14:paraId="0602682C" w14:textId="161CC24E" w:rsidR="0042046D" w:rsidRPr="00FB3BD2" w:rsidDel="00041C49" w:rsidRDefault="00C76F35" w:rsidP="00463726">
      <w:pPr>
        <w:pStyle w:val="ListParagraph"/>
        <w:numPr>
          <w:ilvl w:val="0"/>
          <w:numId w:val="4"/>
        </w:numPr>
        <w:ind w:left="1434" w:hanging="357"/>
        <w:rPr>
          <w:del w:id="406" w:author="ACER" w:date="2020-10-02T10:54:00Z"/>
          <w:b/>
          <w:bCs/>
          <w:rPrChange w:id="407" w:author="ACER" w:date="2020-10-02T10:59:00Z">
            <w:rPr>
              <w:del w:id="408" w:author="ACER" w:date="2020-10-02T10:54:00Z"/>
            </w:rPr>
          </w:rPrChange>
        </w:rPr>
      </w:pPr>
      <w:del w:id="409" w:author="ACER" w:date="2020-10-02T10:54:00Z">
        <w:r w:rsidRPr="00FB3BD2" w:rsidDel="00041C49">
          <w:rPr>
            <w:b/>
            <w:bCs/>
            <w:rPrChange w:id="410" w:author="ACER" w:date="2020-10-02T10:59:00Z">
              <w:rPr/>
            </w:rPrChange>
          </w:rPr>
          <w:delText xml:space="preserve">Identify </w:delText>
        </w:r>
        <w:r w:rsidR="001E5E4D" w:rsidRPr="00FB3BD2" w:rsidDel="00041C49">
          <w:rPr>
            <w:b/>
            <w:bCs/>
            <w:rPrChange w:id="411" w:author="ACER" w:date="2020-10-02T10:59:00Z">
              <w:rPr/>
            </w:rPrChange>
          </w:rPr>
          <w:delText>different properties of matter;</w:delText>
        </w:r>
      </w:del>
    </w:p>
    <w:p w14:paraId="2E49FCEF" w14:textId="08D1A5C8" w:rsidR="0042046D" w:rsidRPr="00FB3BD2" w:rsidDel="00041C49" w:rsidRDefault="001E5E4D" w:rsidP="00463726">
      <w:pPr>
        <w:pStyle w:val="ListParagraph"/>
        <w:numPr>
          <w:ilvl w:val="0"/>
          <w:numId w:val="4"/>
        </w:numPr>
        <w:ind w:left="1434" w:hanging="357"/>
        <w:rPr>
          <w:del w:id="412" w:author="ACER" w:date="2020-10-02T10:54:00Z"/>
          <w:b/>
          <w:bCs/>
          <w:rPrChange w:id="413" w:author="ACER" w:date="2020-10-02T10:59:00Z">
            <w:rPr>
              <w:del w:id="414" w:author="ACER" w:date="2020-10-02T10:54:00Z"/>
            </w:rPr>
          </w:rPrChange>
        </w:rPr>
      </w:pPr>
      <w:del w:id="415" w:author="ACER" w:date="2020-10-02T10:54:00Z">
        <w:r w:rsidRPr="00FB3BD2" w:rsidDel="00041C49">
          <w:rPr>
            <w:b/>
            <w:bCs/>
            <w:rPrChange w:id="416" w:author="ACER" w:date="2020-10-02T10:59:00Z">
              <w:rPr/>
            </w:rPrChange>
          </w:rPr>
          <w:delText>Discuss different changes</w:delText>
        </w:r>
        <w:r w:rsidR="00836AEA" w:rsidRPr="00FB3BD2" w:rsidDel="00041C49">
          <w:rPr>
            <w:b/>
            <w:bCs/>
            <w:rPrChange w:id="417" w:author="ACER" w:date="2020-10-02T10:59:00Z">
              <w:rPr/>
            </w:rPrChange>
          </w:rPr>
          <w:delText xml:space="preserve"> </w:delText>
        </w:r>
        <w:r w:rsidRPr="00FB3BD2" w:rsidDel="00041C49">
          <w:rPr>
            <w:b/>
            <w:bCs/>
            <w:rPrChange w:id="418" w:author="ACER" w:date="2020-10-02T10:59:00Z">
              <w:rPr/>
            </w:rPrChange>
          </w:rPr>
          <w:delText xml:space="preserve">in matter; </w:delText>
        </w:r>
        <w:r w:rsidR="00836AEA" w:rsidRPr="00FB3BD2" w:rsidDel="00041C49">
          <w:rPr>
            <w:b/>
            <w:bCs/>
            <w:rPrChange w:id="419" w:author="ACER" w:date="2020-10-02T10:59:00Z">
              <w:rPr/>
            </w:rPrChange>
          </w:rPr>
          <w:delText>and</w:delText>
        </w:r>
      </w:del>
    </w:p>
    <w:p w14:paraId="5ECBCDC3" w14:textId="1CF9195D" w:rsidR="00C76F35" w:rsidRPr="00FB3BD2" w:rsidDel="00041C49" w:rsidRDefault="00FF67EE" w:rsidP="00463726">
      <w:pPr>
        <w:pStyle w:val="ListParagraph"/>
        <w:numPr>
          <w:ilvl w:val="0"/>
          <w:numId w:val="4"/>
        </w:numPr>
        <w:ind w:left="1434" w:hanging="357"/>
        <w:rPr>
          <w:del w:id="420" w:author="ACER" w:date="2020-10-02T10:54:00Z"/>
          <w:b/>
          <w:bCs/>
          <w:rPrChange w:id="421" w:author="ACER" w:date="2020-10-02T10:59:00Z">
            <w:rPr>
              <w:del w:id="422" w:author="ACER" w:date="2020-10-02T10:54:00Z"/>
            </w:rPr>
          </w:rPrChange>
        </w:rPr>
      </w:pPr>
      <w:del w:id="423" w:author="ACER" w:date="2020-10-02T10:54:00Z">
        <w:r w:rsidRPr="00FB3BD2" w:rsidDel="00041C49">
          <w:rPr>
            <w:b/>
            <w:bCs/>
            <w:rPrChange w:id="424" w:author="ACER" w:date="2020-10-02T10:59:00Z">
              <w:rPr/>
            </w:rPrChange>
          </w:rPr>
          <w:delText>Understand and discuss different methods of separation of mixtures</w:delText>
        </w:r>
      </w:del>
    </w:p>
    <w:p w14:paraId="559F3577" w14:textId="1B4EC201" w:rsidR="0042046D" w:rsidRPr="00FB3BD2" w:rsidDel="00041C49" w:rsidRDefault="0042046D" w:rsidP="00C76F35">
      <w:pPr>
        <w:spacing w:after="0" w:line="360" w:lineRule="auto"/>
        <w:ind w:left="357" w:firstLine="720"/>
        <w:jc w:val="both"/>
        <w:rPr>
          <w:del w:id="425" w:author="ACER" w:date="2020-10-02T10:54:00Z"/>
          <w:rFonts w:ascii="Georgia" w:hAnsi="Georgia"/>
          <w:b/>
          <w:bCs/>
          <w:sz w:val="24"/>
          <w:szCs w:val="24"/>
          <w:rPrChange w:id="426" w:author="ACER" w:date="2020-10-02T10:59:00Z">
            <w:rPr>
              <w:del w:id="427" w:author="ACER" w:date="2020-10-02T10:54:00Z"/>
              <w:rFonts w:ascii="Georgia" w:hAnsi="Georgia"/>
              <w:sz w:val="24"/>
              <w:szCs w:val="24"/>
            </w:rPr>
          </w:rPrChange>
        </w:rPr>
      </w:pPr>
    </w:p>
    <w:p w14:paraId="17478E67" w14:textId="00E37B62" w:rsidR="0042046D" w:rsidRPr="00FB3BD2" w:rsidDel="00311728" w:rsidRDefault="0042046D" w:rsidP="003D3923">
      <w:pPr>
        <w:pStyle w:val="ListParagraph"/>
        <w:ind w:left="1080"/>
        <w:rPr>
          <w:del w:id="428" w:author="ACER" w:date="2020-10-02T10:52:00Z"/>
          <w:b/>
          <w:bCs/>
          <w:rPrChange w:id="429" w:author="ACER" w:date="2020-10-02T10:59:00Z">
            <w:rPr>
              <w:del w:id="430" w:author="ACER" w:date="2020-10-02T10:52:00Z"/>
            </w:rPr>
          </w:rPrChange>
        </w:rPr>
      </w:pPr>
    </w:p>
    <w:p w14:paraId="1E0E1347" w14:textId="2D6B7644" w:rsidR="006136C5" w:rsidRPr="00FB3BD2" w:rsidDel="00041C49" w:rsidRDefault="006136C5" w:rsidP="00913410">
      <w:pPr>
        <w:pStyle w:val="ListParagraph"/>
        <w:numPr>
          <w:ilvl w:val="0"/>
          <w:numId w:val="2"/>
        </w:numPr>
        <w:rPr>
          <w:del w:id="431" w:author="ACER" w:date="2020-10-02T10:54:00Z"/>
          <w:b/>
          <w:bCs/>
          <w:rPrChange w:id="432" w:author="ACER" w:date="2020-10-02T10:59:00Z">
            <w:rPr>
              <w:del w:id="433" w:author="ACER" w:date="2020-10-02T10:54:00Z"/>
            </w:rPr>
          </w:rPrChange>
        </w:rPr>
      </w:pPr>
      <w:del w:id="434" w:author="ACER" w:date="2020-10-02T10:54:00Z">
        <w:r w:rsidRPr="00FB3BD2" w:rsidDel="00041C49">
          <w:rPr>
            <w:b/>
            <w:bCs/>
            <w:rPrChange w:id="435" w:author="ACER" w:date="2020-10-02T10:59:00Z">
              <w:rPr/>
            </w:rPrChange>
          </w:rPr>
          <w:delText>Time Allotment</w:delText>
        </w:r>
      </w:del>
    </w:p>
    <w:p w14:paraId="0C78139D" w14:textId="5CB7C7FB" w:rsidR="003D3923" w:rsidRPr="00FB3BD2" w:rsidDel="00041C49" w:rsidRDefault="003D3923" w:rsidP="003D3923">
      <w:pPr>
        <w:pStyle w:val="ListParagraph"/>
        <w:ind w:left="1080"/>
        <w:rPr>
          <w:del w:id="436" w:author="ACER" w:date="2020-10-02T10:54:00Z"/>
          <w:b/>
          <w:bCs/>
          <w:rPrChange w:id="437" w:author="ACER" w:date="2020-10-02T10:59:00Z">
            <w:rPr>
              <w:del w:id="438" w:author="ACER" w:date="2020-10-02T10:54:00Z"/>
            </w:rPr>
          </w:rPrChange>
        </w:rPr>
      </w:pPr>
      <w:del w:id="439" w:author="ACER" w:date="2020-10-02T10:54:00Z">
        <w:r w:rsidRPr="00FB3BD2" w:rsidDel="00041C49">
          <w:rPr>
            <w:b/>
            <w:bCs/>
            <w:rPrChange w:id="440" w:author="ACER" w:date="2020-10-02T10:59:00Z">
              <w:rPr/>
            </w:rPrChange>
          </w:rPr>
          <w:delText>1</w:delText>
        </w:r>
        <w:r w:rsidR="00BE7DF0" w:rsidRPr="00FB3BD2" w:rsidDel="00041C49">
          <w:rPr>
            <w:b/>
            <w:bCs/>
            <w:rPrChange w:id="441" w:author="ACER" w:date="2020-10-02T10:59:00Z">
              <w:rPr/>
            </w:rPrChange>
          </w:rPr>
          <w:delText xml:space="preserve"> session (1.5</w:delText>
        </w:r>
        <w:r w:rsidRPr="00FB3BD2" w:rsidDel="00041C49">
          <w:rPr>
            <w:b/>
            <w:bCs/>
            <w:rPrChange w:id="442" w:author="ACER" w:date="2020-10-02T10:59:00Z">
              <w:rPr/>
            </w:rPrChange>
          </w:rPr>
          <w:delText xml:space="preserve"> hour</w:delText>
        </w:r>
        <w:r w:rsidR="00BE7DF0" w:rsidRPr="00FB3BD2" w:rsidDel="00041C49">
          <w:rPr>
            <w:b/>
            <w:bCs/>
            <w:rPrChange w:id="443" w:author="ACER" w:date="2020-10-02T10:59:00Z">
              <w:rPr/>
            </w:rPrChange>
          </w:rPr>
          <w:delText>s)</w:delText>
        </w:r>
      </w:del>
    </w:p>
    <w:p w14:paraId="569AD206" w14:textId="117FC03A" w:rsidR="003D3923" w:rsidRPr="00FB3BD2" w:rsidDel="00041C49" w:rsidRDefault="003D3923" w:rsidP="003D3923">
      <w:pPr>
        <w:pStyle w:val="ListParagraph"/>
        <w:ind w:left="1080"/>
        <w:rPr>
          <w:del w:id="444" w:author="ACER" w:date="2020-10-02T10:54:00Z"/>
          <w:b/>
          <w:bCs/>
          <w:rPrChange w:id="445" w:author="ACER" w:date="2020-10-02T10:59:00Z">
            <w:rPr>
              <w:del w:id="446" w:author="ACER" w:date="2020-10-02T10:54:00Z"/>
            </w:rPr>
          </w:rPrChange>
        </w:rPr>
      </w:pPr>
    </w:p>
    <w:p w14:paraId="4B137FC7" w14:textId="6CFE34F4" w:rsidR="00A37BCB" w:rsidRPr="00FB3BD2" w:rsidDel="00041C49" w:rsidRDefault="00A37BCB" w:rsidP="003D3923">
      <w:pPr>
        <w:pStyle w:val="ListParagraph"/>
        <w:ind w:left="1080"/>
        <w:rPr>
          <w:del w:id="447" w:author="ACER" w:date="2020-10-02T10:54:00Z"/>
          <w:b/>
          <w:bCs/>
          <w:rPrChange w:id="448" w:author="ACER" w:date="2020-10-02T10:59:00Z">
            <w:rPr>
              <w:del w:id="449" w:author="ACER" w:date="2020-10-02T10:54:00Z"/>
            </w:rPr>
          </w:rPrChange>
        </w:rPr>
      </w:pPr>
    </w:p>
    <w:p w14:paraId="1D064730" w14:textId="610B30ED" w:rsidR="006136C5" w:rsidRPr="00FB3BD2" w:rsidDel="00041C49" w:rsidRDefault="006136C5" w:rsidP="00913410">
      <w:pPr>
        <w:pStyle w:val="ListParagraph"/>
        <w:numPr>
          <w:ilvl w:val="0"/>
          <w:numId w:val="2"/>
        </w:numPr>
        <w:rPr>
          <w:del w:id="450" w:author="ACER" w:date="2020-10-02T10:54:00Z"/>
          <w:b/>
          <w:bCs/>
          <w:rPrChange w:id="451" w:author="ACER" w:date="2020-10-02T10:59:00Z">
            <w:rPr>
              <w:del w:id="452" w:author="ACER" w:date="2020-10-02T10:54:00Z"/>
            </w:rPr>
          </w:rPrChange>
        </w:rPr>
      </w:pPr>
      <w:del w:id="453" w:author="ACER" w:date="2020-10-02T10:54:00Z">
        <w:r w:rsidRPr="00FB3BD2" w:rsidDel="00041C49">
          <w:rPr>
            <w:b/>
            <w:bCs/>
            <w:rPrChange w:id="454" w:author="ACER" w:date="2020-10-02T10:59:00Z">
              <w:rPr/>
            </w:rPrChange>
          </w:rPr>
          <w:delText>Discussion</w:delText>
        </w:r>
      </w:del>
    </w:p>
    <w:p w14:paraId="1FB45305" w14:textId="0560CEB1" w:rsidR="0042046D" w:rsidRPr="00FB3BD2" w:rsidDel="00041C49" w:rsidRDefault="0042046D" w:rsidP="0042046D">
      <w:pPr>
        <w:pStyle w:val="ListParagraph"/>
        <w:ind w:left="1080"/>
        <w:rPr>
          <w:del w:id="455" w:author="ACER" w:date="2020-10-02T10:54:00Z"/>
          <w:b/>
          <w:bCs/>
          <w:rPrChange w:id="456" w:author="ACER" w:date="2020-10-02T10:59:00Z">
            <w:rPr>
              <w:del w:id="457" w:author="ACER" w:date="2020-10-02T10:54:00Z"/>
            </w:rPr>
          </w:rPrChange>
        </w:rPr>
      </w:pPr>
    </w:p>
    <w:p w14:paraId="22E27C8A" w14:textId="6965F681" w:rsidR="00E371E3" w:rsidRPr="00FB3BD2" w:rsidDel="00041C49" w:rsidRDefault="00E371E3" w:rsidP="00DE6885">
      <w:pPr>
        <w:pStyle w:val="ListParagraph"/>
        <w:ind w:left="1080"/>
        <w:jc w:val="left"/>
        <w:rPr>
          <w:del w:id="458" w:author="ACER" w:date="2020-10-02T10:54:00Z"/>
          <w:b/>
          <w:bCs/>
          <w:lang w:val="en-US"/>
          <w:rPrChange w:id="459" w:author="ACER" w:date="2020-10-02T10:59:00Z">
            <w:rPr>
              <w:del w:id="460" w:author="ACER" w:date="2020-10-02T10:54:00Z"/>
              <w:b/>
              <w:bCs/>
              <w:lang w:val="en-US"/>
            </w:rPr>
          </w:rPrChange>
        </w:rPr>
      </w:pPr>
      <w:del w:id="461" w:author="ACER" w:date="2020-10-02T10:54:00Z">
        <w:r w:rsidRPr="00FB3BD2" w:rsidDel="00041C49">
          <w:rPr>
            <w:b/>
            <w:bCs/>
            <w:lang w:val="en-US"/>
            <w:rPrChange w:id="462" w:author="ACER" w:date="2020-10-02T10:59:00Z">
              <w:rPr>
                <w:b/>
                <w:bCs/>
                <w:lang w:val="en-US"/>
              </w:rPr>
            </w:rPrChange>
          </w:rPr>
          <w:delText xml:space="preserve">Categories of </w:delText>
        </w:r>
        <w:r w:rsidR="00DF1A1D" w:rsidRPr="00FB3BD2" w:rsidDel="00041C49">
          <w:rPr>
            <w:b/>
            <w:bCs/>
            <w:lang w:val="en-US"/>
            <w:rPrChange w:id="463" w:author="ACER" w:date="2020-10-02T10:59:00Z">
              <w:rPr>
                <w:b/>
                <w:bCs/>
                <w:lang w:val="en-US"/>
              </w:rPr>
            </w:rPrChange>
          </w:rPr>
          <w:delText>P</w:delText>
        </w:r>
        <w:r w:rsidRPr="00FB3BD2" w:rsidDel="00041C49">
          <w:rPr>
            <w:b/>
            <w:bCs/>
            <w:lang w:val="en-US"/>
            <w:rPrChange w:id="464" w:author="ACER" w:date="2020-10-02T10:59:00Z">
              <w:rPr>
                <w:b/>
                <w:bCs/>
                <w:lang w:val="en-US"/>
              </w:rPr>
            </w:rPrChange>
          </w:rPr>
          <w:delText xml:space="preserve">roperties of </w:delText>
        </w:r>
        <w:r w:rsidR="00DF1A1D" w:rsidRPr="00FB3BD2" w:rsidDel="00041C49">
          <w:rPr>
            <w:b/>
            <w:bCs/>
            <w:lang w:val="en-US"/>
            <w:rPrChange w:id="465" w:author="ACER" w:date="2020-10-02T10:59:00Z">
              <w:rPr>
                <w:b/>
                <w:bCs/>
                <w:lang w:val="en-US"/>
              </w:rPr>
            </w:rPrChange>
          </w:rPr>
          <w:delText>M</w:delText>
        </w:r>
        <w:r w:rsidRPr="00FB3BD2" w:rsidDel="00041C49">
          <w:rPr>
            <w:b/>
            <w:bCs/>
            <w:lang w:val="en-US"/>
            <w:rPrChange w:id="466" w:author="ACER" w:date="2020-10-02T10:59:00Z">
              <w:rPr>
                <w:b/>
                <w:bCs/>
                <w:lang w:val="en-US"/>
              </w:rPr>
            </w:rPrChange>
          </w:rPr>
          <w:delText>atter</w:delText>
        </w:r>
      </w:del>
    </w:p>
    <w:p w14:paraId="1089C751" w14:textId="07AE9A91" w:rsidR="00A7233F" w:rsidRPr="00FB3BD2" w:rsidDel="00041C49" w:rsidRDefault="00A7233F" w:rsidP="00DE6885">
      <w:pPr>
        <w:pStyle w:val="ListParagraph"/>
        <w:ind w:left="1080"/>
        <w:jc w:val="left"/>
        <w:rPr>
          <w:del w:id="467" w:author="ACER" w:date="2020-10-02T10:54:00Z"/>
          <w:b/>
          <w:bCs/>
          <w:lang w:val="en-US"/>
          <w:rPrChange w:id="468" w:author="ACER" w:date="2020-10-02T10:59:00Z">
            <w:rPr>
              <w:del w:id="469" w:author="ACER" w:date="2020-10-02T10:54:00Z"/>
              <w:b/>
              <w:bCs/>
              <w:lang w:val="en-US"/>
            </w:rPr>
          </w:rPrChange>
        </w:rPr>
      </w:pPr>
    </w:p>
    <w:p w14:paraId="52EB8BBD" w14:textId="3B2D3CFE" w:rsidR="00A7233F" w:rsidRPr="00FB3BD2" w:rsidDel="00041C49" w:rsidRDefault="006E2947" w:rsidP="00DE6885">
      <w:pPr>
        <w:pStyle w:val="ListParagraph"/>
        <w:ind w:left="1080"/>
        <w:jc w:val="left"/>
        <w:rPr>
          <w:del w:id="470" w:author="ACER" w:date="2020-10-02T10:54:00Z"/>
          <w:b/>
          <w:bCs/>
          <w:lang w:val="en-US"/>
          <w:rPrChange w:id="471" w:author="ACER" w:date="2020-10-02T10:59:00Z">
            <w:rPr>
              <w:del w:id="472" w:author="ACER" w:date="2020-10-02T10:54:00Z"/>
              <w:lang w:val="en-US"/>
            </w:rPr>
          </w:rPrChange>
        </w:rPr>
      </w:pPr>
      <w:del w:id="473" w:author="ACER" w:date="2020-10-02T10:54:00Z">
        <w:r w:rsidRPr="00FB3BD2" w:rsidDel="00041C49">
          <w:rPr>
            <w:b/>
            <w:bCs/>
            <w:lang w:val="en-US"/>
            <w:rPrChange w:id="474" w:author="ACER" w:date="2020-10-02T10:59:00Z">
              <w:rPr>
                <w:lang w:val="en-US"/>
              </w:rPr>
            </w:rPrChange>
          </w:rPr>
          <w:delText xml:space="preserve">Every substance has unique properties. </w:delText>
        </w:r>
        <w:r w:rsidR="00A7233F" w:rsidRPr="00FB3BD2" w:rsidDel="00041C49">
          <w:rPr>
            <w:b/>
            <w:bCs/>
            <w:lang w:val="en-US"/>
            <w:rPrChange w:id="475" w:author="ACER" w:date="2020-10-02T10:59:00Z">
              <w:rPr>
                <w:lang w:val="en-US"/>
              </w:rPr>
            </w:rPrChange>
          </w:rPr>
          <w:delText xml:space="preserve">One way to classify matter by properties is to use physical and chemical properties. </w:delText>
        </w:r>
      </w:del>
    </w:p>
    <w:p w14:paraId="3E75A071" w14:textId="5189A135" w:rsidR="00A7233F" w:rsidRPr="00FB3BD2" w:rsidDel="00041C49" w:rsidRDefault="00A7233F" w:rsidP="00DE6885">
      <w:pPr>
        <w:pStyle w:val="ListParagraph"/>
        <w:ind w:left="1080"/>
        <w:jc w:val="left"/>
        <w:rPr>
          <w:del w:id="476" w:author="ACER" w:date="2020-10-02T10:54:00Z"/>
          <w:b/>
          <w:bCs/>
          <w:lang w:val="en-US"/>
          <w:rPrChange w:id="477" w:author="ACER" w:date="2020-10-02T10:59:00Z">
            <w:rPr>
              <w:del w:id="478" w:author="ACER" w:date="2020-10-02T10:54:00Z"/>
              <w:lang w:val="en-US"/>
            </w:rPr>
          </w:rPrChange>
        </w:rPr>
      </w:pPr>
    </w:p>
    <w:p w14:paraId="325B0D04" w14:textId="484D8B26" w:rsidR="00E371E3" w:rsidRPr="00FB3BD2" w:rsidDel="00041C49" w:rsidRDefault="00E371E3" w:rsidP="00463726">
      <w:pPr>
        <w:pStyle w:val="ListParagraph"/>
        <w:numPr>
          <w:ilvl w:val="0"/>
          <w:numId w:val="27"/>
        </w:numPr>
        <w:rPr>
          <w:del w:id="479" w:author="ACER" w:date="2020-10-02T10:54:00Z"/>
          <w:b/>
          <w:bCs/>
          <w:lang w:val="en-US"/>
          <w:rPrChange w:id="480" w:author="ACER" w:date="2020-10-02T10:59:00Z">
            <w:rPr>
              <w:del w:id="481" w:author="ACER" w:date="2020-10-02T10:54:00Z"/>
              <w:b/>
              <w:bCs/>
              <w:lang w:val="en-US"/>
            </w:rPr>
          </w:rPrChange>
        </w:rPr>
      </w:pPr>
      <w:del w:id="482" w:author="ACER" w:date="2020-10-02T10:54:00Z">
        <w:r w:rsidRPr="00FB3BD2" w:rsidDel="00041C49">
          <w:rPr>
            <w:b/>
            <w:bCs/>
            <w:lang w:val="en-US"/>
            <w:rPrChange w:id="483" w:author="ACER" w:date="2020-10-02T10:59:00Z">
              <w:rPr>
                <w:b/>
                <w:bCs/>
                <w:lang w:val="en-US"/>
              </w:rPr>
            </w:rPrChange>
          </w:rPr>
          <w:delText xml:space="preserve">Physical properties </w:delText>
        </w:r>
      </w:del>
    </w:p>
    <w:p w14:paraId="64FB57F2" w14:textId="1BB0F610" w:rsidR="00E371E3" w:rsidRPr="00FB3BD2" w:rsidDel="00041C49" w:rsidRDefault="00E371E3" w:rsidP="00FE431A">
      <w:pPr>
        <w:pStyle w:val="ListParagraph"/>
        <w:ind w:left="1800"/>
        <w:jc w:val="left"/>
        <w:rPr>
          <w:del w:id="484" w:author="ACER" w:date="2020-10-02T10:54:00Z"/>
          <w:b/>
          <w:bCs/>
          <w:lang w:val="en-US"/>
          <w:rPrChange w:id="485" w:author="ACER" w:date="2020-10-02T10:59:00Z">
            <w:rPr>
              <w:del w:id="486" w:author="ACER" w:date="2020-10-02T10:54:00Z"/>
              <w:lang w:val="en-US"/>
            </w:rPr>
          </w:rPrChange>
        </w:rPr>
      </w:pPr>
      <w:del w:id="487" w:author="ACER" w:date="2020-10-02T10:54:00Z">
        <w:r w:rsidRPr="00FB3BD2" w:rsidDel="00041C49">
          <w:rPr>
            <w:b/>
            <w:bCs/>
            <w:lang w:val="en-US"/>
            <w:rPrChange w:id="488" w:author="ACER" w:date="2020-10-02T10:59:00Z">
              <w:rPr>
                <w:lang w:val="en-US"/>
              </w:rPr>
            </w:rPrChange>
          </w:rPr>
          <w:delText>These properties can be observed without changing the identity and composition of the substance. These properties include color, odor, density, melting point, boiling point, and hardness.</w:delText>
        </w:r>
      </w:del>
    </w:p>
    <w:p w14:paraId="5A252BDB" w14:textId="6EDC7B1B" w:rsidR="00E371E3" w:rsidRPr="00FB3BD2" w:rsidDel="00041C49" w:rsidRDefault="00E371E3" w:rsidP="00FE431A">
      <w:pPr>
        <w:pStyle w:val="ListParagraph"/>
        <w:ind w:left="1800"/>
        <w:jc w:val="left"/>
        <w:rPr>
          <w:del w:id="489" w:author="ACER" w:date="2020-10-02T10:54:00Z"/>
          <w:b/>
          <w:bCs/>
          <w:lang w:val="en-US"/>
          <w:rPrChange w:id="490" w:author="ACER" w:date="2020-10-02T10:59:00Z">
            <w:rPr>
              <w:del w:id="491" w:author="ACER" w:date="2020-10-02T10:54:00Z"/>
              <w:lang w:val="en-US"/>
            </w:rPr>
          </w:rPrChange>
        </w:rPr>
      </w:pPr>
    </w:p>
    <w:p w14:paraId="764DC43C" w14:textId="0F3CF07A" w:rsidR="00E371E3" w:rsidRPr="00FB3BD2" w:rsidDel="00041C49" w:rsidRDefault="00E371E3" w:rsidP="00463726">
      <w:pPr>
        <w:pStyle w:val="ListParagraph"/>
        <w:numPr>
          <w:ilvl w:val="0"/>
          <w:numId w:val="27"/>
        </w:numPr>
        <w:rPr>
          <w:del w:id="492" w:author="ACER" w:date="2020-10-02T10:54:00Z"/>
          <w:b/>
          <w:bCs/>
          <w:lang w:val="en-US"/>
          <w:rPrChange w:id="493" w:author="ACER" w:date="2020-10-02T10:59:00Z">
            <w:rPr>
              <w:del w:id="494" w:author="ACER" w:date="2020-10-02T10:54:00Z"/>
              <w:b/>
              <w:bCs/>
              <w:lang w:val="en-US"/>
            </w:rPr>
          </w:rPrChange>
        </w:rPr>
      </w:pPr>
      <w:del w:id="495" w:author="ACER" w:date="2020-10-02T10:54:00Z">
        <w:r w:rsidRPr="00FB3BD2" w:rsidDel="00041C49">
          <w:rPr>
            <w:b/>
            <w:bCs/>
            <w:lang w:val="en-US"/>
            <w:rPrChange w:id="496" w:author="ACER" w:date="2020-10-02T10:59:00Z">
              <w:rPr>
                <w:b/>
                <w:bCs/>
                <w:lang w:val="en-US"/>
              </w:rPr>
            </w:rPrChange>
          </w:rPr>
          <w:delText>Chemical properties</w:delText>
        </w:r>
      </w:del>
    </w:p>
    <w:p w14:paraId="571F057F" w14:textId="1D7BEDB9" w:rsidR="00E371E3" w:rsidRPr="00FB3BD2" w:rsidDel="00041C49" w:rsidRDefault="00E371E3" w:rsidP="00FE431A">
      <w:pPr>
        <w:pStyle w:val="ListParagraph"/>
        <w:ind w:left="1800"/>
        <w:rPr>
          <w:del w:id="497" w:author="ACER" w:date="2020-10-02T10:54:00Z"/>
          <w:b/>
          <w:bCs/>
          <w:lang w:val="en-US"/>
          <w:rPrChange w:id="498" w:author="ACER" w:date="2020-10-02T10:59:00Z">
            <w:rPr>
              <w:del w:id="499" w:author="ACER" w:date="2020-10-02T10:54:00Z"/>
              <w:lang w:val="en-US"/>
            </w:rPr>
          </w:rPrChange>
        </w:rPr>
      </w:pPr>
      <w:del w:id="500" w:author="ACER" w:date="2020-10-02T10:54:00Z">
        <w:r w:rsidRPr="00FB3BD2" w:rsidDel="00041C49">
          <w:rPr>
            <w:b/>
            <w:bCs/>
            <w:lang w:val="en-US"/>
            <w:rPrChange w:id="501" w:author="ACER" w:date="2020-10-02T10:59:00Z">
              <w:rPr>
                <w:lang w:val="en-US"/>
              </w:rPr>
            </w:rPrChange>
          </w:rPr>
          <w:delText>These properties describe the way a substance may change or react to form other substances. A common chemical property is flammability, the ability of a substance to burn in the presence of oxygen.</w:delText>
        </w:r>
      </w:del>
    </w:p>
    <w:p w14:paraId="40E27A62" w14:textId="6FA8C1CE" w:rsidR="00D657F8" w:rsidRPr="00FB3BD2" w:rsidDel="00041C49" w:rsidRDefault="00D657F8" w:rsidP="00D657F8">
      <w:pPr>
        <w:rPr>
          <w:del w:id="502" w:author="ACER" w:date="2020-10-02T10:54:00Z"/>
          <w:b/>
          <w:bCs/>
          <w:lang w:val="en-US"/>
          <w:rPrChange w:id="503" w:author="ACER" w:date="2020-10-02T10:59:00Z">
            <w:rPr>
              <w:del w:id="504" w:author="ACER" w:date="2020-10-02T10:54:00Z"/>
              <w:lang w:val="en-US"/>
            </w:rPr>
          </w:rPrChange>
        </w:rPr>
      </w:pPr>
      <w:del w:id="505" w:author="ACER" w:date="2020-10-02T10:54:00Z">
        <w:r w:rsidRPr="00FB3BD2" w:rsidDel="00041C49">
          <w:rPr>
            <w:b/>
            <w:bCs/>
            <w:lang w:val="en-US"/>
            <w:rPrChange w:id="506" w:author="ACER" w:date="2020-10-02T10:59:00Z">
              <w:rPr>
                <w:lang w:val="en-US"/>
              </w:rPr>
            </w:rPrChange>
          </w:rPr>
          <w:tab/>
        </w:r>
      </w:del>
    </w:p>
    <w:p w14:paraId="5DEE79C1" w14:textId="3BD31773" w:rsidR="00D657F8" w:rsidRPr="00FB3BD2" w:rsidDel="00041C49" w:rsidRDefault="00D657F8" w:rsidP="00D657F8">
      <w:pPr>
        <w:ind w:left="1440"/>
        <w:rPr>
          <w:del w:id="507" w:author="ACER" w:date="2020-10-02T10:54:00Z"/>
          <w:rFonts w:ascii="Georgia" w:hAnsi="Georgia"/>
          <w:b/>
          <w:bCs/>
          <w:sz w:val="24"/>
          <w:szCs w:val="24"/>
          <w:lang w:val="en-US"/>
          <w:rPrChange w:id="508" w:author="ACER" w:date="2020-10-02T10:59:00Z">
            <w:rPr>
              <w:del w:id="509" w:author="ACER" w:date="2020-10-02T10:54:00Z"/>
              <w:rFonts w:ascii="Georgia" w:hAnsi="Georgia"/>
              <w:sz w:val="24"/>
              <w:szCs w:val="24"/>
              <w:lang w:val="en-US"/>
            </w:rPr>
          </w:rPrChange>
        </w:rPr>
      </w:pPr>
      <w:del w:id="510" w:author="ACER" w:date="2020-10-02T10:54:00Z">
        <w:r w:rsidRPr="00FB3BD2" w:rsidDel="00041C49">
          <w:rPr>
            <w:rFonts w:ascii="Georgia" w:hAnsi="Georgia"/>
            <w:b/>
            <w:bCs/>
            <w:sz w:val="24"/>
            <w:szCs w:val="24"/>
            <w:lang w:val="en-US"/>
            <w:rPrChange w:id="511" w:author="ACER" w:date="2020-10-02T10:59:00Z">
              <w:rPr>
                <w:rFonts w:ascii="Georgia" w:hAnsi="Georgia"/>
                <w:sz w:val="24"/>
                <w:szCs w:val="24"/>
                <w:lang w:val="en-US"/>
              </w:rPr>
            </w:rPrChange>
          </w:rPr>
          <w:delText>There is another way to look at properties of matter which is dependent on the quantity or how much matter you have.</w:delText>
        </w:r>
      </w:del>
    </w:p>
    <w:p w14:paraId="0F912C50" w14:textId="5DD2C8CE" w:rsidR="00C677F0" w:rsidRPr="00FB3BD2" w:rsidDel="00041C49" w:rsidRDefault="00C677F0" w:rsidP="00463726">
      <w:pPr>
        <w:pStyle w:val="ListParagraph"/>
        <w:numPr>
          <w:ilvl w:val="0"/>
          <w:numId w:val="27"/>
        </w:numPr>
        <w:rPr>
          <w:del w:id="512" w:author="ACER" w:date="2020-10-02T10:54:00Z"/>
          <w:b/>
          <w:bCs/>
          <w:lang w:val="en-US"/>
          <w:rPrChange w:id="513" w:author="ACER" w:date="2020-10-02T10:59:00Z">
            <w:rPr>
              <w:del w:id="514" w:author="ACER" w:date="2020-10-02T10:54:00Z"/>
              <w:b/>
              <w:bCs/>
              <w:lang w:val="en-US"/>
            </w:rPr>
          </w:rPrChange>
        </w:rPr>
      </w:pPr>
      <w:del w:id="515" w:author="ACER" w:date="2020-10-02T10:54:00Z">
        <w:r w:rsidRPr="00FB3BD2" w:rsidDel="00041C49">
          <w:rPr>
            <w:b/>
            <w:bCs/>
            <w:lang w:val="en-US"/>
            <w:rPrChange w:id="516" w:author="ACER" w:date="2020-10-02T10:59:00Z">
              <w:rPr>
                <w:b/>
                <w:bCs/>
                <w:lang w:val="en-US"/>
              </w:rPr>
            </w:rPrChange>
          </w:rPr>
          <w:delText>Intensive properties</w:delText>
        </w:r>
        <w:r w:rsidR="00C652D8" w:rsidRPr="00FB3BD2" w:rsidDel="00041C49">
          <w:rPr>
            <w:b/>
            <w:bCs/>
            <w:lang w:val="en-US"/>
            <w:rPrChange w:id="517" w:author="ACER" w:date="2020-10-02T10:59:00Z">
              <w:rPr>
                <w:b/>
                <w:bCs/>
                <w:lang w:val="en-US"/>
              </w:rPr>
            </w:rPrChange>
          </w:rPr>
          <w:delText xml:space="preserve"> </w:delText>
        </w:r>
      </w:del>
    </w:p>
    <w:p w14:paraId="6F0214B8" w14:textId="029CB577" w:rsidR="00C652D8" w:rsidRPr="00FB3BD2" w:rsidDel="00041C49" w:rsidRDefault="005378A9" w:rsidP="00FE431A">
      <w:pPr>
        <w:pStyle w:val="ListParagraph"/>
        <w:ind w:left="1800"/>
        <w:rPr>
          <w:del w:id="518" w:author="ACER" w:date="2020-10-02T10:54:00Z"/>
          <w:b/>
          <w:bCs/>
          <w:lang w:val="en-US"/>
          <w:rPrChange w:id="519" w:author="ACER" w:date="2020-10-02T10:59:00Z">
            <w:rPr>
              <w:del w:id="520" w:author="ACER" w:date="2020-10-02T10:54:00Z"/>
              <w:lang w:val="en-US"/>
            </w:rPr>
          </w:rPrChange>
        </w:rPr>
      </w:pPr>
      <w:del w:id="521" w:author="ACER" w:date="2020-10-02T10:54:00Z">
        <w:r w:rsidRPr="00FB3BD2" w:rsidDel="00041C49">
          <w:rPr>
            <w:b/>
            <w:bCs/>
            <w:lang w:val="en-US"/>
            <w:rPrChange w:id="522" w:author="ACER" w:date="2020-10-02T10:59:00Z">
              <w:rPr>
                <w:lang w:val="en-US"/>
              </w:rPr>
            </w:rPrChange>
          </w:rPr>
          <w:delText xml:space="preserve">This is also called </w:delText>
        </w:r>
        <w:r w:rsidRPr="00FB3BD2" w:rsidDel="00041C49">
          <w:rPr>
            <w:b/>
            <w:bCs/>
            <w:i/>
            <w:iCs/>
            <w:lang w:val="en-US"/>
            <w:rPrChange w:id="523" w:author="ACER" w:date="2020-10-02T10:59:00Z">
              <w:rPr>
                <w:b/>
                <w:bCs/>
                <w:i/>
                <w:iCs/>
                <w:lang w:val="en-US"/>
              </w:rPr>
            </w:rPrChange>
          </w:rPr>
          <w:delText>Intrinsic</w:delText>
        </w:r>
        <w:r w:rsidRPr="00FB3BD2" w:rsidDel="00041C49">
          <w:rPr>
            <w:b/>
            <w:bCs/>
            <w:lang w:val="en-US"/>
            <w:rPrChange w:id="524" w:author="ACER" w:date="2020-10-02T10:59:00Z">
              <w:rPr>
                <w:lang w:val="en-US"/>
              </w:rPr>
            </w:rPrChange>
          </w:rPr>
          <w:delText xml:space="preserve"> property. </w:delText>
        </w:r>
        <w:r w:rsidR="00C652D8" w:rsidRPr="00FB3BD2" w:rsidDel="00041C49">
          <w:rPr>
            <w:b/>
            <w:bCs/>
            <w:lang w:val="en-US"/>
            <w:rPrChange w:id="525" w:author="ACER" w:date="2020-10-02T10:59:00Z">
              <w:rPr>
                <w:lang w:val="en-US"/>
              </w:rPr>
            </w:rPrChange>
          </w:rPr>
          <w:delText>These properties do not depend on the amount of sample being examined and are particularly useful in chemistry because many intensive properties can be used to </w:delText>
        </w:r>
        <w:r w:rsidR="00C652D8" w:rsidRPr="00FB3BD2" w:rsidDel="00041C49">
          <w:rPr>
            <w:b/>
            <w:bCs/>
            <w:i/>
            <w:iCs/>
            <w:lang w:val="en-US"/>
            <w:rPrChange w:id="526" w:author="ACER" w:date="2020-10-02T10:59:00Z">
              <w:rPr>
                <w:i/>
                <w:iCs/>
                <w:lang w:val="en-US"/>
              </w:rPr>
            </w:rPrChange>
          </w:rPr>
          <w:delText>identify</w:delText>
        </w:r>
        <w:r w:rsidR="00C652D8" w:rsidRPr="00FB3BD2" w:rsidDel="00041C49">
          <w:rPr>
            <w:b/>
            <w:bCs/>
            <w:lang w:val="en-US"/>
            <w:rPrChange w:id="527" w:author="ACER" w:date="2020-10-02T10:59:00Z">
              <w:rPr>
                <w:lang w:val="en-US"/>
              </w:rPr>
            </w:rPrChange>
          </w:rPr>
          <w:delText xml:space="preserve"> substances. </w:delText>
        </w:r>
        <w:r w:rsidR="00867E58" w:rsidRPr="00FB3BD2" w:rsidDel="00041C49">
          <w:rPr>
            <w:b/>
            <w:bCs/>
            <w:lang w:val="en-US"/>
            <w:rPrChange w:id="528" w:author="ACER" w:date="2020-10-02T10:59:00Z">
              <w:rPr>
                <w:lang w:val="en-US"/>
              </w:rPr>
            </w:rPrChange>
          </w:rPr>
          <w:delText xml:space="preserve">These properties are within the substance. </w:delText>
        </w:r>
        <w:r w:rsidR="00C652D8" w:rsidRPr="00FB3BD2" w:rsidDel="00041C49">
          <w:rPr>
            <w:b/>
            <w:bCs/>
            <w:lang w:val="en-US"/>
            <w:rPrChange w:id="529" w:author="ACER" w:date="2020-10-02T10:59:00Z">
              <w:rPr>
                <w:lang w:val="en-US"/>
              </w:rPr>
            </w:rPrChange>
          </w:rPr>
          <w:delText>Examples of these properties are temperature and melting point.</w:delText>
        </w:r>
      </w:del>
    </w:p>
    <w:p w14:paraId="5E698D64" w14:textId="50EA534C" w:rsidR="00C652D8" w:rsidRPr="00FB3BD2" w:rsidDel="00041C49" w:rsidRDefault="00C652D8" w:rsidP="00FE431A">
      <w:pPr>
        <w:pStyle w:val="ListParagraph"/>
        <w:ind w:left="1800"/>
        <w:rPr>
          <w:del w:id="530" w:author="ACER" w:date="2020-10-02T10:54:00Z"/>
          <w:b/>
          <w:bCs/>
          <w:lang w:val="en-US"/>
          <w:rPrChange w:id="531" w:author="ACER" w:date="2020-10-02T10:59:00Z">
            <w:rPr>
              <w:del w:id="532" w:author="ACER" w:date="2020-10-02T10:54:00Z"/>
              <w:b/>
              <w:bCs/>
              <w:lang w:val="en-US"/>
            </w:rPr>
          </w:rPrChange>
        </w:rPr>
      </w:pPr>
    </w:p>
    <w:p w14:paraId="7405C1C7" w14:textId="0B3EFA23" w:rsidR="00C677F0" w:rsidRPr="00FB3BD2" w:rsidDel="00041C49" w:rsidRDefault="00253672" w:rsidP="00463726">
      <w:pPr>
        <w:pStyle w:val="ListParagraph"/>
        <w:numPr>
          <w:ilvl w:val="0"/>
          <w:numId w:val="27"/>
        </w:numPr>
        <w:rPr>
          <w:del w:id="533" w:author="ACER" w:date="2020-10-02T10:54:00Z"/>
          <w:b/>
          <w:bCs/>
          <w:lang w:val="en-US"/>
          <w:rPrChange w:id="534" w:author="ACER" w:date="2020-10-02T10:59:00Z">
            <w:rPr>
              <w:del w:id="535" w:author="ACER" w:date="2020-10-02T10:54:00Z"/>
              <w:b/>
              <w:bCs/>
              <w:lang w:val="en-US"/>
            </w:rPr>
          </w:rPrChange>
        </w:rPr>
      </w:pPr>
      <w:del w:id="536" w:author="ACER" w:date="2020-10-02T10:54:00Z">
        <w:r w:rsidRPr="00FB3BD2" w:rsidDel="00041C49">
          <w:rPr>
            <w:b/>
            <w:bCs/>
            <w:lang w:val="en-US"/>
            <w:rPrChange w:id="537" w:author="ACER" w:date="2020-10-02T10:59:00Z">
              <w:rPr>
                <w:b/>
                <w:bCs/>
                <w:lang w:val="en-US"/>
              </w:rPr>
            </w:rPrChange>
          </w:rPr>
          <w:delText>Ex</w:delText>
        </w:r>
        <w:r w:rsidR="00C677F0" w:rsidRPr="00FB3BD2" w:rsidDel="00041C49">
          <w:rPr>
            <w:b/>
            <w:bCs/>
            <w:lang w:val="en-US"/>
            <w:rPrChange w:id="538" w:author="ACER" w:date="2020-10-02T10:59:00Z">
              <w:rPr>
                <w:b/>
                <w:bCs/>
                <w:lang w:val="en-US"/>
              </w:rPr>
            </w:rPrChange>
          </w:rPr>
          <w:delText>tensive properties</w:delText>
        </w:r>
      </w:del>
    </w:p>
    <w:p w14:paraId="704B264C" w14:textId="292ECD6F" w:rsidR="00C652D8" w:rsidRPr="00FB3BD2" w:rsidDel="00041C49" w:rsidRDefault="005378A9" w:rsidP="00FE431A">
      <w:pPr>
        <w:pStyle w:val="ListParagraph"/>
        <w:ind w:left="1800"/>
        <w:rPr>
          <w:del w:id="539" w:author="ACER" w:date="2020-10-02T10:54:00Z"/>
          <w:b/>
          <w:bCs/>
          <w:lang w:val="en-US"/>
          <w:rPrChange w:id="540" w:author="ACER" w:date="2020-10-02T10:59:00Z">
            <w:rPr>
              <w:del w:id="541" w:author="ACER" w:date="2020-10-02T10:54:00Z"/>
              <w:lang w:val="en-US"/>
            </w:rPr>
          </w:rPrChange>
        </w:rPr>
      </w:pPr>
      <w:del w:id="542" w:author="ACER" w:date="2020-10-02T10:54:00Z">
        <w:r w:rsidRPr="00FB3BD2" w:rsidDel="00041C49">
          <w:rPr>
            <w:b/>
            <w:bCs/>
            <w:lang w:val="en-US"/>
            <w:rPrChange w:id="543" w:author="ACER" w:date="2020-10-02T10:59:00Z">
              <w:rPr>
                <w:lang w:val="en-US"/>
              </w:rPr>
            </w:rPrChange>
          </w:rPr>
          <w:delText xml:space="preserve">This is also called </w:delText>
        </w:r>
        <w:r w:rsidRPr="00FB3BD2" w:rsidDel="00041C49">
          <w:rPr>
            <w:b/>
            <w:bCs/>
            <w:i/>
            <w:iCs/>
            <w:lang w:val="en-US"/>
            <w:rPrChange w:id="544" w:author="ACER" w:date="2020-10-02T10:59:00Z">
              <w:rPr>
                <w:b/>
                <w:bCs/>
                <w:i/>
                <w:iCs/>
                <w:lang w:val="en-US"/>
              </w:rPr>
            </w:rPrChange>
          </w:rPr>
          <w:delText>Extrinsic</w:delText>
        </w:r>
        <w:r w:rsidRPr="00FB3BD2" w:rsidDel="00041C49">
          <w:rPr>
            <w:b/>
            <w:bCs/>
            <w:lang w:val="en-US"/>
            <w:rPrChange w:id="545" w:author="ACER" w:date="2020-10-02T10:59:00Z">
              <w:rPr>
                <w:lang w:val="en-US"/>
              </w:rPr>
            </w:rPrChange>
          </w:rPr>
          <w:delText xml:space="preserve"> property. </w:delText>
        </w:r>
        <w:r w:rsidR="00C652D8" w:rsidRPr="00FB3BD2" w:rsidDel="00041C49">
          <w:rPr>
            <w:b/>
            <w:bCs/>
            <w:lang w:val="en-US"/>
            <w:rPrChange w:id="546" w:author="ACER" w:date="2020-10-02T10:59:00Z">
              <w:rPr>
                <w:lang w:val="en-US"/>
              </w:rPr>
            </w:rPrChange>
          </w:rPr>
          <w:delText>These properties depend on the amount of sample, with two examples being mass and volume. Extensive properties relate to the </w:delText>
        </w:r>
        <w:r w:rsidR="00C652D8" w:rsidRPr="00FB3BD2" w:rsidDel="00041C49">
          <w:rPr>
            <w:b/>
            <w:bCs/>
            <w:i/>
            <w:iCs/>
            <w:lang w:val="en-US"/>
            <w:rPrChange w:id="547" w:author="ACER" w:date="2020-10-02T10:59:00Z">
              <w:rPr>
                <w:i/>
                <w:iCs/>
                <w:lang w:val="en-US"/>
              </w:rPr>
            </w:rPrChange>
          </w:rPr>
          <w:delText>amount</w:delText>
        </w:r>
        <w:r w:rsidR="00C652D8" w:rsidRPr="00FB3BD2" w:rsidDel="00041C49">
          <w:rPr>
            <w:b/>
            <w:bCs/>
            <w:lang w:val="en-US"/>
            <w:rPrChange w:id="548" w:author="ACER" w:date="2020-10-02T10:59:00Z">
              <w:rPr>
                <w:lang w:val="en-US"/>
              </w:rPr>
            </w:rPrChange>
          </w:rPr>
          <w:delText> of substance present.</w:delText>
        </w:r>
        <w:r w:rsidR="00184975" w:rsidRPr="00FB3BD2" w:rsidDel="00041C49">
          <w:rPr>
            <w:b/>
            <w:bCs/>
            <w:lang w:val="en-US"/>
            <w:rPrChange w:id="549" w:author="ACER" w:date="2020-10-02T10:59:00Z">
              <w:rPr>
                <w:lang w:val="en-US"/>
              </w:rPr>
            </w:rPrChange>
          </w:rPr>
          <w:delText xml:space="preserve"> Example</w:delText>
        </w:r>
        <w:r w:rsidR="003A3012" w:rsidRPr="00FB3BD2" w:rsidDel="00041C49">
          <w:rPr>
            <w:b/>
            <w:bCs/>
            <w:lang w:val="en-US"/>
            <w:rPrChange w:id="550" w:author="ACER" w:date="2020-10-02T10:59:00Z">
              <w:rPr>
                <w:lang w:val="en-US"/>
              </w:rPr>
            </w:rPrChange>
          </w:rPr>
          <w:delText>s</w:delText>
        </w:r>
        <w:r w:rsidR="00184975" w:rsidRPr="00FB3BD2" w:rsidDel="00041C49">
          <w:rPr>
            <w:b/>
            <w:bCs/>
            <w:lang w:val="en-US"/>
            <w:rPrChange w:id="551" w:author="ACER" w:date="2020-10-02T10:59:00Z">
              <w:rPr>
                <w:lang w:val="en-US"/>
              </w:rPr>
            </w:rPrChange>
          </w:rPr>
          <w:delText xml:space="preserve"> </w:delText>
        </w:r>
        <w:r w:rsidR="003A3012" w:rsidRPr="00FB3BD2" w:rsidDel="00041C49">
          <w:rPr>
            <w:b/>
            <w:bCs/>
            <w:lang w:val="en-US"/>
            <w:rPrChange w:id="552" w:author="ACER" w:date="2020-10-02T10:59:00Z">
              <w:rPr>
                <w:lang w:val="en-US"/>
              </w:rPr>
            </w:rPrChange>
          </w:rPr>
          <w:delText xml:space="preserve">are </w:delText>
        </w:r>
        <w:r w:rsidR="00184975" w:rsidRPr="00FB3BD2" w:rsidDel="00041C49">
          <w:rPr>
            <w:b/>
            <w:bCs/>
            <w:lang w:val="en-US"/>
            <w:rPrChange w:id="553" w:author="ACER" w:date="2020-10-02T10:59:00Z">
              <w:rPr>
                <w:lang w:val="en-US"/>
              </w:rPr>
            </w:rPrChange>
          </w:rPr>
          <w:delText>mass and volume.</w:delText>
        </w:r>
      </w:del>
    </w:p>
    <w:p w14:paraId="658A15A9" w14:textId="08BFB1A7" w:rsidR="003D416A" w:rsidRPr="00FB3BD2" w:rsidDel="00041C49" w:rsidRDefault="003D416A" w:rsidP="00FE431A">
      <w:pPr>
        <w:pStyle w:val="ListParagraph"/>
        <w:ind w:left="1800"/>
        <w:rPr>
          <w:del w:id="554" w:author="ACER" w:date="2020-10-02T10:54:00Z"/>
          <w:b/>
          <w:bCs/>
          <w:lang w:val="en-US"/>
          <w:rPrChange w:id="555" w:author="ACER" w:date="2020-10-02T10:59:00Z">
            <w:rPr>
              <w:del w:id="556" w:author="ACER" w:date="2020-10-02T10:54:00Z"/>
              <w:lang w:val="en-US"/>
            </w:rPr>
          </w:rPrChange>
        </w:rPr>
      </w:pPr>
      <w:del w:id="557" w:author="ACER" w:date="2020-10-02T10:54:00Z">
        <w:r w:rsidRPr="00FB3BD2" w:rsidDel="00041C49">
          <w:rPr>
            <w:b/>
            <w:bCs/>
            <w:noProof/>
            <w:rPrChange w:id="558" w:author="ACER" w:date="2020-10-02T10:59:00Z">
              <w:rPr>
                <w:b/>
                <w:bCs/>
                <w:noProof/>
              </w:rPr>
            </w:rPrChange>
          </w:rPr>
          <w:drawing>
            <wp:anchor distT="0" distB="0" distL="114300" distR="114300" simplePos="0" relativeHeight="251786752" behindDoc="0" locked="0" layoutInCell="1" allowOverlap="1" wp14:anchorId="05AB8F6D" wp14:editId="22D9AE35">
              <wp:simplePos x="0" y="0"/>
              <wp:positionH relativeFrom="margin">
                <wp:posOffset>4038600</wp:posOffset>
              </wp:positionH>
              <wp:positionV relativeFrom="paragraph">
                <wp:posOffset>57150</wp:posOffset>
              </wp:positionV>
              <wp:extent cx="1938020" cy="1944370"/>
              <wp:effectExtent l="0" t="0" r="5080" b="0"/>
              <wp:wrapSquare wrapText="bothSides"/>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8020" cy="1944370"/>
                      </a:xfrm>
                      <a:prstGeom prst="rect">
                        <a:avLst/>
                      </a:prstGeom>
                      <a:effectLst>
                        <a:softEdge rad="12700"/>
                      </a:effectLst>
                    </pic:spPr>
                  </pic:pic>
                </a:graphicData>
              </a:graphic>
              <wp14:sizeRelH relativeFrom="margin">
                <wp14:pctWidth>0</wp14:pctWidth>
              </wp14:sizeRelH>
              <wp14:sizeRelV relativeFrom="margin">
                <wp14:pctHeight>0</wp14:pctHeight>
              </wp14:sizeRelV>
            </wp:anchor>
          </w:drawing>
        </w:r>
      </w:del>
    </w:p>
    <w:p w14:paraId="43EBCAF2" w14:textId="40B9D456" w:rsidR="003D416A" w:rsidRPr="00FB3BD2" w:rsidDel="00041C49" w:rsidRDefault="00DF1A1D" w:rsidP="00531D5E">
      <w:pPr>
        <w:pStyle w:val="ListParagraph"/>
        <w:spacing w:after="120"/>
        <w:ind w:left="1440"/>
        <w:contextualSpacing w:val="0"/>
        <w:jc w:val="left"/>
        <w:rPr>
          <w:del w:id="559" w:author="ACER" w:date="2020-10-02T10:54:00Z"/>
          <w:b/>
          <w:bCs/>
          <w:lang w:val="en-US"/>
          <w:rPrChange w:id="560" w:author="ACER" w:date="2020-10-02T10:59:00Z">
            <w:rPr>
              <w:del w:id="561" w:author="ACER" w:date="2020-10-02T10:54:00Z"/>
              <w:b/>
              <w:bCs/>
              <w:lang w:val="en-US"/>
            </w:rPr>
          </w:rPrChange>
        </w:rPr>
      </w:pPr>
      <w:del w:id="562" w:author="ACER" w:date="2020-10-02T10:54:00Z">
        <w:r w:rsidRPr="00FB3BD2" w:rsidDel="00041C49">
          <w:rPr>
            <w:b/>
            <w:bCs/>
            <w:lang w:val="en-US"/>
            <w:rPrChange w:id="563" w:author="ACER" w:date="2020-10-02T10:59:00Z">
              <w:rPr>
                <w:b/>
                <w:bCs/>
                <w:lang w:val="en-US"/>
              </w:rPr>
            </w:rPrChange>
          </w:rPr>
          <w:delText>Changes in Matter</w:delText>
        </w:r>
        <w:r w:rsidR="003D416A" w:rsidRPr="00FB3BD2" w:rsidDel="00041C49">
          <w:rPr>
            <w:b/>
            <w:bCs/>
            <w:lang w:val="en-US"/>
            <w:rPrChange w:id="564" w:author="ACER" w:date="2020-10-02T10:59:00Z">
              <w:rPr>
                <w:b/>
                <w:bCs/>
                <w:lang w:val="en-US"/>
              </w:rPr>
            </w:rPrChange>
          </w:rPr>
          <w:delText xml:space="preserve"> </w:delText>
        </w:r>
      </w:del>
    </w:p>
    <w:p w14:paraId="621DAF94" w14:textId="7658C37C" w:rsidR="00FE431A" w:rsidRPr="00FB3BD2" w:rsidDel="00041C49" w:rsidRDefault="00FE431A" w:rsidP="00531D5E">
      <w:pPr>
        <w:pStyle w:val="ListParagraph"/>
        <w:spacing w:before="120" w:after="120"/>
        <w:ind w:left="1440"/>
        <w:contextualSpacing w:val="0"/>
        <w:jc w:val="left"/>
        <w:rPr>
          <w:del w:id="565" w:author="ACER" w:date="2020-10-02T10:54:00Z"/>
          <w:b/>
          <w:bCs/>
          <w:lang w:val="en-US"/>
          <w:rPrChange w:id="566" w:author="ACER" w:date="2020-10-02T10:59:00Z">
            <w:rPr>
              <w:del w:id="567" w:author="ACER" w:date="2020-10-02T10:54:00Z"/>
              <w:b/>
              <w:bCs/>
              <w:lang w:val="en-US"/>
            </w:rPr>
          </w:rPrChange>
        </w:rPr>
      </w:pPr>
      <w:del w:id="568" w:author="ACER" w:date="2020-10-02T10:54:00Z">
        <w:r w:rsidRPr="00FB3BD2" w:rsidDel="00041C49">
          <w:rPr>
            <w:b/>
            <w:bCs/>
            <w:lang w:val="en-US"/>
            <w:rPrChange w:id="569" w:author="ACER" w:date="2020-10-02T10:59:00Z">
              <w:rPr>
                <w:b/>
                <w:bCs/>
                <w:lang w:val="en-US"/>
              </w:rPr>
            </w:rPrChange>
          </w:rPr>
          <w:delText>Physical change</w:delText>
        </w:r>
      </w:del>
    </w:p>
    <w:p w14:paraId="4771F01F" w14:textId="28D111E2" w:rsidR="00984CAA" w:rsidRPr="00FB3BD2" w:rsidDel="00041C49" w:rsidRDefault="00CE771F" w:rsidP="00984CAA">
      <w:pPr>
        <w:pStyle w:val="ListParagraph"/>
        <w:ind w:left="1800"/>
        <w:rPr>
          <w:del w:id="570" w:author="ACER" w:date="2020-10-02T10:54:00Z"/>
          <w:b/>
          <w:bCs/>
          <w:lang w:val="en-US"/>
          <w:rPrChange w:id="571" w:author="ACER" w:date="2020-10-02T10:59:00Z">
            <w:rPr>
              <w:del w:id="572" w:author="ACER" w:date="2020-10-02T10:54:00Z"/>
              <w:lang w:val="en-US"/>
            </w:rPr>
          </w:rPrChange>
        </w:rPr>
      </w:pPr>
      <w:del w:id="573" w:author="ACER" w:date="2020-10-02T10:54:00Z">
        <w:r w:rsidRPr="00FB3BD2" w:rsidDel="00041C49">
          <w:rPr>
            <w:b/>
            <w:bCs/>
            <w:noProof/>
            <w:rPrChange w:id="574" w:author="ACER" w:date="2020-10-02T10:59:00Z">
              <w:rPr>
                <w:noProof/>
              </w:rPr>
            </w:rPrChange>
          </w:rPr>
          <mc:AlternateContent>
            <mc:Choice Requires="wps">
              <w:drawing>
                <wp:anchor distT="0" distB="0" distL="114300" distR="114300" simplePos="0" relativeHeight="251788800" behindDoc="0" locked="0" layoutInCell="1" allowOverlap="1" wp14:anchorId="2D98B3C9" wp14:editId="3AC1323C">
                  <wp:simplePos x="0" y="0"/>
                  <wp:positionH relativeFrom="margin">
                    <wp:align>right</wp:align>
                  </wp:positionH>
                  <wp:positionV relativeFrom="paragraph">
                    <wp:posOffset>1407160</wp:posOffset>
                  </wp:positionV>
                  <wp:extent cx="1918970" cy="514350"/>
                  <wp:effectExtent l="0" t="0" r="0" b="0"/>
                  <wp:wrapSquare wrapText="bothSides"/>
                  <wp:docPr id="67" name="TextBox 3"/>
                  <wp:cNvGraphicFramePr/>
                  <a:graphic xmlns:a="http://schemas.openxmlformats.org/drawingml/2006/main">
                    <a:graphicData uri="http://schemas.microsoft.com/office/word/2010/wordprocessingShape">
                      <wps:wsp>
                        <wps:cNvSpPr txBox="1"/>
                        <wps:spPr>
                          <a:xfrm>
                            <a:off x="0" y="0"/>
                            <a:ext cx="1918970" cy="514350"/>
                          </a:xfrm>
                          <a:prstGeom prst="rect">
                            <a:avLst/>
                          </a:prstGeom>
                          <a:noFill/>
                        </wps:spPr>
                        <wps:txbx>
                          <w:txbxContent>
                            <w:p w14:paraId="2BB26C24" w14:textId="7BF46438" w:rsidR="001B0AFB" w:rsidRPr="00A97A32" w:rsidRDefault="001B0AFB" w:rsidP="00C6689C">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2.1</w:t>
                              </w:r>
                              <w:r w:rsidRPr="00A97A32">
                                <w:rPr>
                                  <w:rFonts w:ascii="Georgia" w:hAnsi="Georgia"/>
                                  <w:i/>
                                  <w:iCs/>
                                  <w:color w:val="000000" w:themeColor="text1"/>
                                  <w:kern w:val="24"/>
                                  <w:sz w:val="24"/>
                                  <w:szCs w:val="24"/>
                                  <w:lang w:val="en-US"/>
                                </w:rPr>
                                <w:t xml:space="preserve"> </w:t>
                              </w:r>
                              <w:r>
                                <w:rPr>
                                  <w:rFonts w:ascii="Georgia" w:hAnsi="Georgia"/>
                                  <w:i/>
                                  <w:iCs/>
                                  <w:color w:val="000000" w:themeColor="text1"/>
                                  <w:kern w:val="24"/>
                                  <w:sz w:val="24"/>
                                  <w:szCs w:val="24"/>
                                  <w:lang w:val="en-US"/>
                                </w:rPr>
                                <w:t>Different physical states of water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98B3C9" id="_x0000_s1035" type="#_x0000_t202" style="position:absolute;left:0;text-align:left;margin-left:99.9pt;margin-top:110.8pt;width:151.1pt;height:40.5pt;z-index:251788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" filled="f" stroked="f">
                  <v:textbox>
                    <w:txbxContent>
                      <w:p w14:paraId="2BB26C24" w14:textId="7BF46438" w:rsidR="001B0AFB" w:rsidRPr="00A97A32" w:rsidRDefault="001B0AFB" w:rsidP="00C6689C">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2.1</w:t>
                        </w:r>
                        <w:r w:rsidRPr="00A97A32">
                          <w:rPr>
                            <w:rFonts w:ascii="Georgia" w:hAnsi="Georgia"/>
                            <w:i/>
                            <w:iCs/>
                            <w:color w:val="000000" w:themeColor="text1"/>
                            <w:kern w:val="24"/>
                            <w:sz w:val="24"/>
                            <w:szCs w:val="24"/>
                            <w:lang w:val="en-US"/>
                          </w:rPr>
                          <w:t xml:space="preserve"> </w:t>
                        </w:r>
                        <w:r>
                          <w:rPr>
                            <w:rFonts w:ascii="Georgia" w:hAnsi="Georgia"/>
                            <w:i/>
                            <w:iCs/>
                            <w:color w:val="000000" w:themeColor="text1"/>
                            <w:kern w:val="24"/>
                            <w:sz w:val="24"/>
                            <w:szCs w:val="24"/>
                            <w:lang w:val="en-US"/>
                          </w:rPr>
                          <w:t>Different physical states of water</w:t>
                        </w:r>
                      </w:p>
                    </w:txbxContent>
                  </v:textbox>
                  <w10:wrap type="square" anchorx="margin"/>
                </v:shape>
              </w:pict>
            </mc:Fallback>
          </mc:AlternateContent>
        </w:r>
        <w:r w:rsidR="00984CAA" w:rsidRPr="00FB3BD2" w:rsidDel="00041C49">
          <w:rPr>
            <w:b/>
            <w:bCs/>
            <w:lang w:val="en-US"/>
            <w:rPrChange w:id="575" w:author="ACER" w:date="2020-10-02T10:59:00Z">
              <w:rPr>
                <w:lang w:val="en-US"/>
              </w:rPr>
            </w:rPrChange>
          </w:rPr>
          <w:delText>A substance changes its physical appearance but not its composition. It is the same substance before and after the change.</w:delText>
        </w:r>
        <w:r w:rsidR="002D417E" w:rsidRPr="00FB3BD2" w:rsidDel="00041C49">
          <w:rPr>
            <w:b/>
            <w:bCs/>
            <w:lang w:val="en-US"/>
            <w:rPrChange w:id="576" w:author="ACER" w:date="2020-10-02T10:59:00Z">
              <w:rPr>
                <w:lang w:val="en-US"/>
              </w:rPr>
            </w:rPrChange>
          </w:rPr>
          <w:delText xml:space="preserve"> Physical change affects the physical properties of the substance.</w:delText>
        </w:r>
        <w:r w:rsidR="00984CAA" w:rsidRPr="00FB3BD2" w:rsidDel="00041C49">
          <w:rPr>
            <w:b/>
            <w:bCs/>
            <w:lang w:val="en-US"/>
            <w:rPrChange w:id="577" w:author="ACER" w:date="2020-10-02T10:59:00Z">
              <w:rPr>
                <w:lang w:val="en-US"/>
              </w:rPr>
            </w:rPrChange>
          </w:rPr>
          <w:delText xml:space="preserve"> The evaporation of water is a physical change. When water evaporates, it changes from the liquid state to the gas state, but it is still composed of water molecules</w:delText>
        </w:r>
        <w:r w:rsidR="00E07E09" w:rsidRPr="00FB3BD2" w:rsidDel="00041C49">
          <w:rPr>
            <w:b/>
            <w:bCs/>
            <w:lang w:val="en-US"/>
            <w:rPrChange w:id="578" w:author="ACER" w:date="2020-10-02T10:59:00Z">
              <w:rPr>
                <w:lang w:val="en-US"/>
              </w:rPr>
            </w:rPrChange>
          </w:rPr>
          <w:delText xml:space="preserve"> as depicted in figure 2.1</w:delText>
        </w:r>
        <w:r w:rsidR="00984CAA" w:rsidRPr="00FB3BD2" w:rsidDel="00041C49">
          <w:rPr>
            <w:b/>
            <w:bCs/>
            <w:lang w:val="en-US"/>
            <w:rPrChange w:id="579" w:author="ACER" w:date="2020-10-02T10:59:00Z">
              <w:rPr>
                <w:lang w:val="en-US"/>
              </w:rPr>
            </w:rPrChange>
          </w:rPr>
          <w:delText>.</w:delText>
        </w:r>
        <w:r w:rsidR="00C6689C" w:rsidRPr="00FB3BD2" w:rsidDel="00041C49">
          <w:rPr>
            <w:b/>
            <w:bCs/>
            <w:lang w:val="en-US"/>
            <w:rPrChange w:id="580" w:author="ACER" w:date="2020-10-02T10:59:00Z">
              <w:rPr>
                <w:lang w:val="en-US"/>
              </w:rPr>
            </w:rPrChange>
          </w:rPr>
          <w:delText xml:space="preserve"> </w:delText>
        </w:r>
        <w:r w:rsidR="00984CAA" w:rsidRPr="00FB3BD2" w:rsidDel="00041C49">
          <w:rPr>
            <w:b/>
            <w:bCs/>
            <w:lang w:val="en-US"/>
            <w:rPrChange w:id="581" w:author="ACER" w:date="2020-10-02T10:59:00Z">
              <w:rPr>
                <w:lang w:val="en-US"/>
              </w:rPr>
            </w:rPrChange>
          </w:rPr>
          <w:delText>All changes of state (for example, from liquid to gas or from liquid to solid) are physical changes.</w:delText>
        </w:r>
      </w:del>
    </w:p>
    <w:p w14:paraId="206A486C" w14:textId="77A7C0AC" w:rsidR="00B843A9" w:rsidRPr="00FB3BD2" w:rsidDel="00041C49" w:rsidRDefault="00B843A9" w:rsidP="00984CAA">
      <w:pPr>
        <w:pStyle w:val="ListParagraph"/>
        <w:ind w:left="1800"/>
        <w:rPr>
          <w:del w:id="582" w:author="ACER" w:date="2020-10-02T10:54:00Z"/>
          <w:b/>
          <w:bCs/>
          <w:lang w:val="en-US"/>
          <w:rPrChange w:id="583" w:author="ACER" w:date="2020-10-02T10:59:00Z">
            <w:rPr>
              <w:del w:id="584" w:author="ACER" w:date="2020-10-02T10:54:00Z"/>
              <w:lang w:val="en-US"/>
            </w:rPr>
          </w:rPrChange>
        </w:rPr>
      </w:pPr>
    </w:p>
    <w:p w14:paraId="74D6AAB7" w14:textId="799781D0" w:rsidR="00C6689C" w:rsidRPr="00FB3BD2" w:rsidDel="00041C49" w:rsidRDefault="00C6689C" w:rsidP="00984CAA">
      <w:pPr>
        <w:pStyle w:val="ListParagraph"/>
        <w:ind w:left="1800"/>
        <w:rPr>
          <w:del w:id="585" w:author="ACER" w:date="2020-10-02T10:54:00Z"/>
          <w:b/>
          <w:bCs/>
          <w:lang w:val="en-US"/>
          <w:rPrChange w:id="586" w:author="ACER" w:date="2020-10-02T10:59:00Z">
            <w:rPr>
              <w:del w:id="587" w:author="ACER" w:date="2020-10-02T10:54:00Z"/>
              <w:lang w:val="en-US"/>
            </w:rPr>
          </w:rPrChange>
        </w:rPr>
      </w:pPr>
    </w:p>
    <w:p w14:paraId="45CACA49" w14:textId="44C8BA41" w:rsidR="00FE431A" w:rsidRPr="00FB3BD2" w:rsidDel="00041C49" w:rsidRDefault="00197A1F" w:rsidP="00463726">
      <w:pPr>
        <w:pStyle w:val="ListParagraph"/>
        <w:numPr>
          <w:ilvl w:val="0"/>
          <w:numId w:val="18"/>
        </w:numPr>
        <w:jc w:val="left"/>
        <w:rPr>
          <w:del w:id="588" w:author="ACER" w:date="2020-10-02T10:54:00Z"/>
          <w:b/>
          <w:bCs/>
          <w:lang w:val="en-US"/>
          <w:rPrChange w:id="589" w:author="ACER" w:date="2020-10-02T10:59:00Z">
            <w:rPr>
              <w:del w:id="590" w:author="ACER" w:date="2020-10-02T10:54:00Z"/>
              <w:b/>
              <w:bCs/>
              <w:lang w:val="en-US"/>
            </w:rPr>
          </w:rPrChange>
        </w:rPr>
      </w:pPr>
      <w:del w:id="591" w:author="ACER" w:date="2020-10-02T10:54:00Z">
        <w:r w:rsidRPr="00FB3BD2" w:rsidDel="00041C49">
          <w:rPr>
            <w:b/>
            <w:bCs/>
            <w:noProof/>
            <w:rPrChange w:id="592" w:author="ACER" w:date="2020-10-02T10:59:00Z">
              <w:rPr>
                <w:noProof/>
              </w:rPr>
            </w:rPrChange>
          </w:rPr>
          <w:drawing>
            <wp:anchor distT="0" distB="0" distL="114300" distR="114300" simplePos="0" relativeHeight="251789824" behindDoc="0" locked="0" layoutInCell="1" allowOverlap="1" wp14:anchorId="3624CD88" wp14:editId="2DFFDFFD">
              <wp:simplePos x="0" y="0"/>
              <wp:positionH relativeFrom="margin">
                <wp:posOffset>3308729</wp:posOffset>
              </wp:positionH>
              <wp:positionV relativeFrom="paragraph">
                <wp:posOffset>7914</wp:posOffset>
              </wp:positionV>
              <wp:extent cx="2454275" cy="1760220"/>
              <wp:effectExtent l="0" t="0" r="3175" b="0"/>
              <wp:wrapSquare wrapText="bothSides"/>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54275" cy="1760220"/>
                      </a:xfrm>
                      <a:prstGeom prst="rect">
                        <a:avLst/>
                      </a:prstGeom>
                    </pic:spPr>
                  </pic:pic>
                </a:graphicData>
              </a:graphic>
              <wp14:sizeRelH relativeFrom="margin">
                <wp14:pctWidth>0</wp14:pctWidth>
              </wp14:sizeRelH>
              <wp14:sizeRelV relativeFrom="margin">
                <wp14:pctHeight>0</wp14:pctHeight>
              </wp14:sizeRelV>
            </wp:anchor>
          </w:drawing>
        </w:r>
        <w:r w:rsidR="00FE431A" w:rsidRPr="00FB3BD2" w:rsidDel="00041C49">
          <w:rPr>
            <w:b/>
            <w:bCs/>
            <w:lang w:val="en-US"/>
            <w:rPrChange w:id="593" w:author="ACER" w:date="2020-10-02T10:59:00Z">
              <w:rPr>
                <w:b/>
                <w:bCs/>
                <w:lang w:val="en-US"/>
              </w:rPr>
            </w:rPrChange>
          </w:rPr>
          <w:delText xml:space="preserve">Chemical change </w:delText>
        </w:r>
      </w:del>
    </w:p>
    <w:p w14:paraId="5B068923" w14:textId="512FF331" w:rsidR="00197A1F" w:rsidRPr="00FB3BD2" w:rsidDel="00041C49" w:rsidRDefault="00BF3E3F" w:rsidP="00197A1F">
      <w:pPr>
        <w:pStyle w:val="ListParagraph"/>
        <w:ind w:left="1800"/>
        <w:rPr>
          <w:del w:id="594" w:author="ACER" w:date="2020-10-02T10:54:00Z"/>
          <w:b/>
          <w:bCs/>
          <w:lang w:val="en-US"/>
          <w:rPrChange w:id="595" w:author="ACER" w:date="2020-10-02T10:59:00Z">
            <w:rPr>
              <w:del w:id="596" w:author="ACER" w:date="2020-10-02T10:54:00Z"/>
              <w:lang w:val="en-US"/>
            </w:rPr>
          </w:rPrChange>
        </w:rPr>
      </w:pPr>
      <w:del w:id="597" w:author="ACER" w:date="2020-10-02T10:54:00Z">
        <w:r w:rsidRPr="00FB3BD2" w:rsidDel="00041C49">
          <w:rPr>
            <w:b/>
            <w:bCs/>
            <w:noProof/>
            <w:rPrChange w:id="598" w:author="ACER" w:date="2020-10-02T10:59:00Z">
              <w:rPr>
                <w:noProof/>
              </w:rPr>
            </w:rPrChange>
          </w:rPr>
          <mc:AlternateContent>
            <mc:Choice Requires="wps">
              <w:drawing>
                <wp:anchor distT="0" distB="0" distL="114300" distR="114300" simplePos="0" relativeHeight="251791872" behindDoc="0" locked="0" layoutInCell="1" allowOverlap="1" wp14:anchorId="399096CC" wp14:editId="23956700">
                  <wp:simplePos x="0" y="0"/>
                  <wp:positionH relativeFrom="margin">
                    <wp:posOffset>3295650</wp:posOffset>
                  </wp:positionH>
                  <wp:positionV relativeFrom="paragraph">
                    <wp:posOffset>1744345</wp:posOffset>
                  </wp:positionV>
                  <wp:extent cx="2219325" cy="299720"/>
                  <wp:effectExtent l="0" t="0" r="0" b="0"/>
                  <wp:wrapSquare wrapText="bothSides"/>
                  <wp:docPr id="69" name="TextBox 3"/>
                  <wp:cNvGraphicFramePr/>
                  <a:graphic xmlns:a="http://schemas.openxmlformats.org/drawingml/2006/main">
                    <a:graphicData uri="http://schemas.microsoft.com/office/word/2010/wordprocessingShape">
                      <wps:wsp>
                        <wps:cNvSpPr txBox="1"/>
                        <wps:spPr>
                          <a:xfrm>
                            <a:off x="0" y="0"/>
                            <a:ext cx="2219325" cy="299720"/>
                          </a:xfrm>
                          <a:prstGeom prst="rect">
                            <a:avLst/>
                          </a:prstGeom>
                          <a:noFill/>
                        </wps:spPr>
                        <wps:txbx>
                          <w:txbxContent>
                            <w:p w14:paraId="363A6818" w14:textId="0A06BA95" w:rsidR="001B0AFB" w:rsidRPr="00A97A32" w:rsidRDefault="001B0AFB" w:rsidP="00197A1F">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2.2 Chemical reaction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99096CC" id="_x0000_s1036" type="#_x0000_t202" style="position:absolute;left:0;text-align:left;margin-left:259.5pt;margin-top:137.35pt;width:174.75pt;height:23.6pt;z-index:2517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" filled="f" stroked="f">
                  <v:textbox>
                    <w:txbxContent>
                      <w:p w14:paraId="363A6818" w14:textId="0A06BA95" w:rsidR="001B0AFB" w:rsidRPr="00A97A32" w:rsidRDefault="001B0AFB" w:rsidP="00197A1F">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2.2 Chemical reaction</w:t>
                        </w:r>
                      </w:p>
                    </w:txbxContent>
                  </v:textbox>
                  <w10:wrap type="square" anchorx="margin"/>
                </v:shape>
              </w:pict>
            </mc:Fallback>
          </mc:AlternateContent>
        </w:r>
        <w:r w:rsidR="00197A1F" w:rsidRPr="00FB3BD2" w:rsidDel="00041C49">
          <w:rPr>
            <w:b/>
            <w:bCs/>
            <w:lang w:val="en-US"/>
            <w:rPrChange w:id="599" w:author="ACER" w:date="2020-10-02T10:59:00Z">
              <w:rPr>
                <w:lang w:val="en-US"/>
              </w:rPr>
            </w:rPrChange>
          </w:rPr>
          <w:delText xml:space="preserve">This is also called a chemical reaction. </w:delText>
        </w:r>
        <w:r w:rsidR="002D417E" w:rsidRPr="00FB3BD2" w:rsidDel="00041C49">
          <w:rPr>
            <w:b/>
            <w:bCs/>
            <w:lang w:val="en-US"/>
            <w:rPrChange w:id="600" w:author="ACER" w:date="2020-10-02T10:59:00Z">
              <w:rPr>
                <w:lang w:val="en-US"/>
              </w:rPr>
            </w:rPrChange>
          </w:rPr>
          <w:delText>Chemical change affects the chemical properties of the substance and</w:delText>
        </w:r>
        <w:r w:rsidR="00197A1F" w:rsidRPr="00FB3BD2" w:rsidDel="00041C49">
          <w:rPr>
            <w:b/>
            <w:bCs/>
            <w:lang w:val="en-US"/>
            <w:rPrChange w:id="601" w:author="ACER" w:date="2020-10-02T10:59:00Z">
              <w:rPr>
                <w:lang w:val="en-US"/>
              </w:rPr>
            </w:rPrChange>
          </w:rPr>
          <w:delText xml:space="preserve"> transform</w:delText>
        </w:r>
        <w:r w:rsidR="002D417E" w:rsidRPr="00FB3BD2" w:rsidDel="00041C49">
          <w:rPr>
            <w:b/>
            <w:bCs/>
            <w:lang w:val="en-US"/>
            <w:rPrChange w:id="602" w:author="ACER" w:date="2020-10-02T10:59:00Z">
              <w:rPr>
                <w:lang w:val="en-US"/>
              </w:rPr>
            </w:rPrChange>
          </w:rPr>
          <w:delText>s it</w:delText>
        </w:r>
        <w:r w:rsidR="00197A1F" w:rsidRPr="00FB3BD2" w:rsidDel="00041C49">
          <w:rPr>
            <w:b/>
            <w:bCs/>
            <w:lang w:val="en-US"/>
            <w:rPrChange w:id="603" w:author="ACER" w:date="2020-10-02T10:59:00Z">
              <w:rPr>
                <w:lang w:val="en-US"/>
              </w:rPr>
            </w:rPrChange>
          </w:rPr>
          <w:delText xml:space="preserve"> into a chemically different substance. When hydrogen burns in air, in figure 2.2 example, it undergoes a chemical change because it combines with oxygen to form water. </w:delText>
        </w:r>
      </w:del>
    </w:p>
    <w:p w14:paraId="01BECB74" w14:textId="37918DEC" w:rsidR="001B0A9C" w:rsidRPr="00FB3BD2" w:rsidDel="00041C49" w:rsidRDefault="001B0A9C" w:rsidP="00DE6885">
      <w:pPr>
        <w:pStyle w:val="ListParagraph"/>
        <w:ind w:left="1080"/>
        <w:jc w:val="left"/>
        <w:rPr>
          <w:del w:id="604" w:author="ACER" w:date="2020-10-02T10:54:00Z"/>
          <w:b/>
          <w:bCs/>
          <w:noProof/>
          <w:rPrChange w:id="605" w:author="ACER" w:date="2020-10-02T10:59:00Z">
            <w:rPr>
              <w:del w:id="606" w:author="ACER" w:date="2020-10-02T10:54:00Z"/>
              <w:b/>
              <w:bCs/>
              <w:noProof/>
            </w:rPr>
          </w:rPrChange>
        </w:rPr>
      </w:pPr>
    </w:p>
    <w:p w14:paraId="0F155131" w14:textId="65FE5885" w:rsidR="00E371E3" w:rsidRPr="00FB3BD2" w:rsidDel="00041C49" w:rsidRDefault="00E371E3" w:rsidP="00DE6885">
      <w:pPr>
        <w:pStyle w:val="ListParagraph"/>
        <w:ind w:left="1080"/>
        <w:jc w:val="left"/>
        <w:rPr>
          <w:del w:id="607" w:author="ACER" w:date="2020-10-02T10:54:00Z"/>
          <w:b/>
          <w:bCs/>
          <w:noProof/>
          <w:rPrChange w:id="608" w:author="ACER" w:date="2020-10-02T10:59:00Z">
            <w:rPr>
              <w:del w:id="609" w:author="ACER" w:date="2020-10-02T10:54:00Z"/>
              <w:b/>
              <w:bCs/>
              <w:noProof/>
            </w:rPr>
          </w:rPrChange>
        </w:rPr>
      </w:pPr>
    </w:p>
    <w:p w14:paraId="3375EA00" w14:textId="5A19B063" w:rsidR="00345924" w:rsidRPr="00FB3BD2" w:rsidDel="00041C49" w:rsidRDefault="00345924" w:rsidP="00345924">
      <w:pPr>
        <w:pStyle w:val="ListParagraph"/>
        <w:ind w:left="1080"/>
        <w:rPr>
          <w:del w:id="610" w:author="ACER" w:date="2020-10-02T10:54:00Z"/>
          <w:b/>
          <w:bCs/>
          <w:noProof/>
          <w:rPrChange w:id="611" w:author="ACER" w:date="2020-10-02T10:59:00Z">
            <w:rPr>
              <w:del w:id="612" w:author="ACER" w:date="2020-10-02T10:54:00Z"/>
              <w:b/>
              <w:bCs/>
              <w:noProof/>
            </w:rPr>
          </w:rPrChange>
        </w:rPr>
      </w:pPr>
      <w:del w:id="613" w:author="ACER" w:date="2020-10-02T10:54:00Z">
        <w:r w:rsidRPr="00FB3BD2" w:rsidDel="00041C49">
          <w:rPr>
            <w:b/>
            <w:bCs/>
            <w:i/>
            <w:iCs/>
            <w:noProof/>
            <w:rPrChange w:id="614" w:author="ACER" w:date="2020-10-02T10:59:00Z">
              <w:rPr>
                <w:b/>
                <w:bCs/>
                <w:i/>
                <w:iCs/>
                <w:noProof/>
              </w:rPr>
            </w:rPrChange>
          </w:rPr>
          <w:delText>Separation of Mixtures</w:delText>
        </w:r>
      </w:del>
    </w:p>
    <w:p w14:paraId="69FDBE76" w14:textId="7264F225" w:rsidR="00345924" w:rsidRPr="00FB3BD2" w:rsidDel="00041C49" w:rsidRDefault="00AE6D6A" w:rsidP="00345924">
      <w:pPr>
        <w:pStyle w:val="ListParagraph"/>
        <w:ind w:left="1080"/>
        <w:rPr>
          <w:del w:id="615" w:author="ACER" w:date="2020-10-02T10:54:00Z"/>
          <w:b/>
          <w:bCs/>
          <w:noProof/>
          <w:lang w:val="en-US"/>
          <w:rPrChange w:id="616" w:author="ACER" w:date="2020-10-02T10:59:00Z">
            <w:rPr>
              <w:del w:id="617" w:author="ACER" w:date="2020-10-02T10:54:00Z"/>
              <w:noProof/>
              <w:lang w:val="en-US"/>
            </w:rPr>
          </w:rPrChange>
        </w:rPr>
      </w:pPr>
      <w:del w:id="618" w:author="ACER" w:date="2020-10-02T10:54:00Z">
        <w:r w:rsidRPr="00FB3BD2" w:rsidDel="00041C49">
          <w:rPr>
            <w:b/>
            <w:bCs/>
            <w:noProof/>
            <w:lang w:val="en-US"/>
            <w:rPrChange w:id="619" w:author="ACER" w:date="2020-10-02T10:59:00Z">
              <w:rPr>
                <w:noProof/>
                <w:lang w:val="en-US"/>
              </w:rPr>
            </w:rPrChange>
          </w:rPr>
          <w:delText>Mixtures can be physically separated by using metho</w:delText>
        </w:r>
        <w:r w:rsidR="003A3012" w:rsidRPr="00FB3BD2" w:rsidDel="00041C49">
          <w:rPr>
            <w:b/>
            <w:bCs/>
            <w:noProof/>
            <w:lang w:val="en-US"/>
            <w:rPrChange w:id="620" w:author="ACER" w:date="2020-10-02T10:59:00Z">
              <w:rPr>
                <w:noProof/>
                <w:lang w:val="en-US"/>
              </w:rPr>
            </w:rPrChange>
          </w:rPr>
          <w:delText>d</w:delText>
        </w:r>
        <w:r w:rsidRPr="00FB3BD2" w:rsidDel="00041C49">
          <w:rPr>
            <w:b/>
            <w:bCs/>
            <w:noProof/>
            <w:lang w:val="en-US"/>
            <w:rPrChange w:id="621" w:author="ACER" w:date="2020-10-02T10:59:00Z">
              <w:rPr>
                <w:noProof/>
                <w:lang w:val="en-US"/>
              </w:rPr>
            </w:rPrChange>
          </w:rPr>
          <w:delText>s that use differences in physical properties to separate the components of the mixture, such as evaporation, distillation, filtration and chromatography.</w:delText>
        </w:r>
      </w:del>
    </w:p>
    <w:p w14:paraId="5036E1A9" w14:textId="25AA73C6" w:rsidR="00345924" w:rsidRPr="00FB3BD2" w:rsidDel="00041C49" w:rsidRDefault="00345924" w:rsidP="00345924">
      <w:pPr>
        <w:pStyle w:val="ListParagraph"/>
        <w:ind w:left="1080"/>
        <w:rPr>
          <w:del w:id="622" w:author="ACER" w:date="2020-10-02T10:54:00Z"/>
          <w:b/>
          <w:bCs/>
          <w:noProof/>
          <w:lang w:val="en-US"/>
          <w:rPrChange w:id="623" w:author="ACER" w:date="2020-10-02T10:59:00Z">
            <w:rPr>
              <w:del w:id="624" w:author="ACER" w:date="2020-10-02T10:54:00Z"/>
              <w:noProof/>
              <w:lang w:val="en-US"/>
            </w:rPr>
          </w:rPrChange>
        </w:rPr>
      </w:pPr>
    </w:p>
    <w:p w14:paraId="15211D83" w14:textId="7BC624E5" w:rsidR="00C7378A" w:rsidRPr="00FB3BD2" w:rsidDel="00041C49" w:rsidRDefault="00C7378A" w:rsidP="00463726">
      <w:pPr>
        <w:pStyle w:val="ListParagraph"/>
        <w:numPr>
          <w:ilvl w:val="0"/>
          <w:numId w:val="19"/>
        </w:numPr>
        <w:rPr>
          <w:del w:id="625" w:author="ACER" w:date="2020-10-02T10:54:00Z"/>
          <w:b/>
          <w:bCs/>
          <w:noProof/>
          <w:lang w:val="en-US"/>
          <w:rPrChange w:id="626" w:author="ACER" w:date="2020-10-02T10:59:00Z">
            <w:rPr>
              <w:del w:id="627" w:author="ACER" w:date="2020-10-02T10:54:00Z"/>
              <w:b/>
              <w:bCs/>
              <w:noProof/>
              <w:lang w:val="en-US"/>
            </w:rPr>
          </w:rPrChange>
        </w:rPr>
      </w:pPr>
      <w:del w:id="628" w:author="ACER" w:date="2020-10-02T10:54:00Z">
        <w:r w:rsidRPr="00FB3BD2" w:rsidDel="00041C49">
          <w:rPr>
            <w:b/>
            <w:bCs/>
            <w:noProof/>
            <w:lang w:val="en-US"/>
            <w:rPrChange w:id="629" w:author="ACER" w:date="2020-10-02T10:59:00Z">
              <w:rPr>
                <w:b/>
                <w:bCs/>
                <w:noProof/>
                <w:lang w:val="en-US"/>
              </w:rPr>
            </w:rPrChange>
          </w:rPr>
          <w:delText>Filtration</w:delText>
        </w:r>
      </w:del>
    </w:p>
    <w:p w14:paraId="4B66BFD6" w14:textId="016D0190" w:rsidR="00C7378A" w:rsidRPr="00FB3BD2" w:rsidDel="00041C49" w:rsidRDefault="00C7378A" w:rsidP="00C53AF7">
      <w:pPr>
        <w:pStyle w:val="ListParagraph"/>
        <w:ind w:left="1440"/>
        <w:rPr>
          <w:del w:id="630" w:author="ACER" w:date="2020-10-02T10:54:00Z"/>
          <w:b/>
          <w:bCs/>
          <w:noProof/>
          <w:lang w:val="en-US"/>
          <w:rPrChange w:id="631" w:author="ACER" w:date="2020-10-02T10:59:00Z">
            <w:rPr>
              <w:del w:id="632" w:author="ACER" w:date="2020-10-02T10:54:00Z"/>
              <w:noProof/>
              <w:lang w:val="en-US"/>
            </w:rPr>
          </w:rPrChange>
        </w:rPr>
      </w:pPr>
      <w:del w:id="633" w:author="ACER" w:date="2020-10-02T10:54:00Z">
        <w:r w:rsidRPr="00FB3BD2" w:rsidDel="00041C49">
          <w:rPr>
            <w:b/>
            <w:bCs/>
            <w:noProof/>
            <w:lang w:val="en-US"/>
            <w:rPrChange w:id="634" w:author="ACER" w:date="2020-10-02T10:59:00Z">
              <w:rPr>
                <w:noProof/>
                <w:lang w:val="en-US"/>
              </w:rPr>
            </w:rPrChange>
          </w:rPr>
          <w:delText>This is a p</w:delText>
        </w:r>
        <w:r w:rsidR="00961A16" w:rsidRPr="00FB3BD2" w:rsidDel="00041C49">
          <w:rPr>
            <w:b/>
            <w:bCs/>
            <w:noProof/>
            <w:lang w:val="en-US"/>
            <w:rPrChange w:id="635" w:author="ACER" w:date="2020-10-02T10:59:00Z">
              <w:rPr>
                <w:noProof/>
                <w:lang w:val="en-US"/>
              </w:rPr>
            </w:rPrChange>
          </w:rPr>
          <w:delText>rocess used to separate solids from liquids or gases using a filter medium that allows the fluid to pass through but not the solid.</w:delText>
        </w:r>
        <w:r w:rsidR="00DD6357" w:rsidRPr="00FB3BD2" w:rsidDel="00041C49">
          <w:rPr>
            <w:b/>
            <w:bCs/>
            <w:noProof/>
            <w:lang w:val="en-US"/>
            <w:rPrChange w:id="636" w:author="ACER" w:date="2020-10-02T10:59:00Z">
              <w:rPr>
                <w:noProof/>
                <w:lang w:val="en-US"/>
              </w:rPr>
            </w:rPrChange>
          </w:rPr>
          <w:delText xml:space="preserve"> </w:delText>
        </w:r>
        <w:r w:rsidRPr="00FB3BD2" w:rsidDel="00041C49">
          <w:rPr>
            <w:b/>
            <w:bCs/>
            <w:noProof/>
            <w:lang w:val="en-US"/>
            <w:rPrChange w:id="637" w:author="ACER" w:date="2020-10-02T10:59:00Z">
              <w:rPr>
                <w:noProof/>
                <w:lang w:val="en-US"/>
              </w:rPr>
            </w:rPrChange>
          </w:rPr>
          <w:delText>In figure 2.3, a mixture of a solid and a liquid is poured through filter paper. The liquid passes through the paper while the solid remains on the paper.</w:delText>
        </w:r>
      </w:del>
    </w:p>
    <w:p w14:paraId="0452F72D" w14:textId="4DE1AB15" w:rsidR="00FC7A20" w:rsidRPr="00FB3BD2" w:rsidDel="00041C49" w:rsidRDefault="00FC7A20" w:rsidP="00C53AF7">
      <w:pPr>
        <w:pStyle w:val="ListParagraph"/>
        <w:ind w:left="1440"/>
        <w:rPr>
          <w:del w:id="638" w:author="ACER" w:date="2020-10-02T10:54:00Z"/>
          <w:b/>
          <w:bCs/>
          <w:noProof/>
          <w:lang w:val="en-US"/>
          <w:rPrChange w:id="639" w:author="ACER" w:date="2020-10-02T10:59:00Z">
            <w:rPr>
              <w:del w:id="640" w:author="ACER" w:date="2020-10-02T10:54:00Z"/>
              <w:noProof/>
              <w:lang w:val="en-US"/>
            </w:rPr>
          </w:rPrChange>
        </w:rPr>
      </w:pPr>
    </w:p>
    <w:p w14:paraId="42FFE6A2" w14:textId="059360CB" w:rsidR="00FC7A20" w:rsidRPr="00FB3BD2" w:rsidDel="00041C49" w:rsidRDefault="00FC7A20" w:rsidP="00463726">
      <w:pPr>
        <w:pStyle w:val="ListParagraph"/>
        <w:numPr>
          <w:ilvl w:val="0"/>
          <w:numId w:val="19"/>
        </w:numPr>
        <w:rPr>
          <w:del w:id="641" w:author="ACER" w:date="2020-10-02T10:54:00Z"/>
          <w:b/>
          <w:bCs/>
          <w:noProof/>
          <w:lang w:val="en-US"/>
          <w:rPrChange w:id="642" w:author="ACER" w:date="2020-10-02T10:59:00Z">
            <w:rPr>
              <w:del w:id="643" w:author="ACER" w:date="2020-10-02T10:54:00Z"/>
              <w:b/>
              <w:bCs/>
              <w:noProof/>
              <w:lang w:val="en-US"/>
            </w:rPr>
          </w:rPrChange>
        </w:rPr>
      </w:pPr>
      <w:del w:id="644" w:author="ACER" w:date="2020-10-02T10:54:00Z">
        <w:r w:rsidRPr="00FB3BD2" w:rsidDel="00041C49">
          <w:rPr>
            <w:b/>
            <w:bCs/>
            <w:noProof/>
            <w:lang w:val="en-US"/>
            <w:rPrChange w:id="645" w:author="ACER" w:date="2020-10-02T10:59:00Z">
              <w:rPr>
                <w:b/>
                <w:bCs/>
                <w:noProof/>
                <w:lang w:val="en-US"/>
              </w:rPr>
            </w:rPrChange>
          </w:rPr>
          <w:delText>Evaporation</w:delText>
        </w:r>
      </w:del>
    </w:p>
    <w:p w14:paraId="39E715BE" w14:textId="1D8C8E6A" w:rsidR="003D4E34" w:rsidRPr="00FB3BD2" w:rsidDel="00041C49" w:rsidRDefault="0095655A" w:rsidP="003D4E34">
      <w:pPr>
        <w:pStyle w:val="ListParagraph"/>
        <w:ind w:left="1440"/>
        <w:rPr>
          <w:del w:id="646" w:author="ACER" w:date="2020-10-02T10:54:00Z"/>
          <w:b/>
          <w:bCs/>
          <w:noProof/>
          <w:lang w:val="en-US"/>
          <w:rPrChange w:id="647" w:author="ACER" w:date="2020-10-02T10:59:00Z">
            <w:rPr>
              <w:del w:id="648" w:author="ACER" w:date="2020-10-02T10:54:00Z"/>
              <w:noProof/>
              <w:lang w:val="en-US"/>
            </w:rPr>
          </w:rPrChange>
        </w:rPr>
      </w:pPr>
      <w:del w:id="649" w:author="ACER" w:date="2020-10-02T10:54:00Z">
        <w:r w:rsidRPr="00FB3BD2" w:rsidDel="00041C49">
          <w:rPr>
            <w:b/>
            <w:bCs/>
            <w:noProof/>
            <w:lang w:val="en-US"/>
            <w:rPrChange w:id="650" w:author="ACER" w:date="2020-10-02T10:59:00Z">
              <w:rPr>
                <w:noProof/>
                <w:lang w:val="en-US"/>
              </w:rPr>
            </w:rPrChange>
          </w:rPr>
          <w:delText xml:space="preserve">This is a technique used to separate homogeneous mixtures where there </w:delText>
        </w:r>
        <w:r w:rsidR="003A3012" w:rsidRPr="00FB3BD2" w:rsidDel="00041C49">
          <w:rPr>
            <w:b/>
            <w:bCs/>
            <w:noProof/>
            <w:lang w:val="en-US"/>
            <w:rPrChange w:id="651" w:author="ACER" w:date="2020-10-02T10:59:00Z">
              <w:rPr>
                <w:noProof/>
                <w:lang w:val="en-US"/>
              </w:rPr>
            </w:rPrChange>
          </w:rPr>
          <w:delText xml:space="preserve">are </w:delText>
        </w:r>
        <w:r w:rsidRPr="00FB3BD2" w:rsidDel="00041C49">
          <w:rPr>
            <w:b/>
            <w:bCs/>
            <w:noProof/>
            <w:lang w:val="en-US"/>
            <w:rPrChange w:id="652" w:author="ACER" w:date="2020-10-02T10:59:00Z">
              <w:rPr>
                <w:noProof/>
                <w:lang w:val="en-US"/>
              </w:rPr>
            </w:rPrChange>
          </w:rPr>
          <w:delText>one or more dissolved salts. The process typically involves heating the mixtures until no more liquid remains. This method drives off the liquid components from the solid components.</w:delText>
        </w:r>
      </w:del>
    </w:p>
    <w:p w14:paraId="741B5FAA" w14:textId="344028EA" w:rsidR="00C7378A" w:rsidRPr="00FB3BD2" w:rsidDel="00041C49" w:rsidRDefault="00C7378A" w:rsidP="00C7378A">
      <w:pPr>
        <w:pStyle w:val="ListParagraph"/>
        <w:ind w:left="1440"/>
        <w:rPr>
          <w:del w:id="653" w:author="ACER" w:date="2020-10-02T10:54:00Z"/>
          <w:b/>
          <w:bCs/>
          <w:noProof/>
          <w:lang w:val="en-US"/>
          <w:rPrChange w:id="654" w:author="ACER" w:date="2020-10-02T10:59:00Z">
            <w:rPr>
              <w:del w:id="655" w:author="ACER" w:date="2020-10-02T10:54:00Z"/>
              <w:noProof/>
              <w:lang w:val="en-US"/>
            </w:rPr>
          </w:rPrChange>
        </w:rPr>
      </w:pPr>
    </w:p>
    <w:p w14:paraId="3FFFAF12" w14:textId="506D2C37" w:rsidR="00C7378A" w:rsidRPr="00FB3BD2" w:rsidDel="00041C49" w:rsidRDefault="00C7378A" w:rsidP="00463726">
      <w:pPr>
        <w:pStyle w:val="ListParagraph"/>
        <w:numPr>
          <w:ilvl w:val="0"/>
          <w:numId w:val="19"/>
        </w:numPr>
        <w:rPr>
          <w:del w:id="656" w:author="ACER" w:date="2020-10-02T10:54:00Z"/>
          <w:b/>
          <w:bCs/>
          <w:noProof/>
          <w:lang w:val="en-US"/>
          <w:rPrChange w:id="657" w:author="ACER" w:date="2020-10-02T10:59:00Z">
            <w:rPr>
              <w:del w:id="658" w:author="ACER" w:date="2020-10-02T10:54:00Z"/>
              <w:b/>
              <w:bCs/>
              <w:noProof/>
              <w:lang w:val="en-US"/>
            </w:rPr>
          </w:rPrChange>
        </w:rPr>
      </w:pPr>
      <w:del w:id="659" w:author="ACER" w:date="2020-10-02T10:54:00Z">
        <w:r w:rsidRPr="00FB3BD2" w:rsidDel="00041C49">
          <w:rPr>
            <w:b/>
            <w:bCs/>
            <w:noProof/>
            <w:lang w:val="en-US"/>
            <w:rPrChange w:id="660" w:author="ACER" w:date="2020-10-02T10:59:00Z">
              <w:rPr>
                <w:b/>
                <w:bCs/>
                <w:noProof/>
                <w:lang w:val="en-US"/>
              </w:rPr>
            </w:rPrChange>
          </w:rPr>
          <w:delText>Distillation</w:delText>
        </w:r>
      </w:del>
    </w:p>
    <w:p w14:paraId="4AFFBAE7" w14:textId="0A31AF3C" w:rsidR="007004C8" w:rsidRPr="00FB3BD2" w:rsidDel="00041C49" w:rsidRDefault="00C80A7A" w:rsidP="007004C8">
      <w:pPr>
        <w:pStyle w:val="ListParagraph"/>
        <w:ind w:left="1440"/>
        <w:rPr>
          <w:del w:id="661" w:author="ACER" w:date="2020-10-02T10:54:00Z"/>
          <w:b/>
          <w:bCs/>
          <w:noProof/>
          <w:lang w:val="en-US"/>
          <w:rPrChange w:id="662" w:author="ACER" w:date="2020-10-02T10:59:00Z">
            <w:rPr>
              <w:del w:id="663" w:author="ACER" w:date="2020-10-02T10:54:00Z"/>
              <w:noProof/>
              <w:lang w:val="en-US"/>
            </w:rPr>
          </w:rPrChange>
        </w:rPr>
      </w:pPr>
      <w:del w:id="664" w:author="ACER" w:date="2020-10-02T10:54:00Z">
        <w:r w:rsidRPr="00FB3BD2" w:rsidDel="00041C49">
          <w:rPr>
            <w:b/>
            <w:bCs/>
            <w:noProof/>
            <w:lang w:val="en-US"/>
            <w:rPrChange w:id="665" w:author="ACER" w:date="2020-10-02T10:59:00Z">
              <w:rPr>
                <w:noProof/>
                <w:lang w:val="en-US"/>
              </w:rPr>
            </w:rPrChange>
          </w:rPr>
          <w:delText>This is a</w:delText>
        </w:r>
        <w:r w:rsidR="007004C8" w:rsidRPr="00FB3BD2" w:rsidDel="00041C49">
          <w:rPr>
            <w:b/>
            <w:bCs/>
            <w:noProof/>
            <w:lang w:val="en-US"/>
            <w:rPrChange w:id="666" w:author="ACER" w:date="2020-10-02T10:59:00Z">
              <w:rPr>
                <w:noProof/>
                <w:lang w:val="en-US"/>
              </w:rPr>
            </w:rPrChange>
          </w:rPr>
          <w:delText xml:space="preserve"> method of separating the components of a homogeneous mixture. This process depends on the different abilities of substances to form gases. For example, if we boil a solution of salt and water, the water evaporates, forming a gas, and the salt is left behind.</w:delText>
        </w:r>
      </w:del>
    </w:p>
    <w:p w14:paraId="7AB71F3B" w14:textId="2F1C47F2" w:rsidR="007004C8" w:rsidRPr="00FB3BD2" w:rsidDel="00041C49" w:rsidRDefault="007004C8" w:rsidP="007004C8">
      <w:pPr>
        <w:pStyle w:val="ListParagraph"/>
        <w:ind w:left="1440"/>
        <w:rPr>
          <w:del w:id="667" w:author="ACER" w:date="2020-10-02T10:54:00Z"/>
          <w:b/>
          <w:bCs/>
          <w:noProof/>
          <w:lang w:val="en-US"/>
          <w:rPrChange w:id="668" w:author="ACER" w:date="2020-10-02T10:59:00Z">
            <w:rPr>
              <w:del w:id="669" w:author="ACER" w:date="2020-10-02T10:54:00Z"/>
              <w:noProof/>
              <w:lang w:val="en-US"/>
            </w:rPr>
          </w:rPrChange>
        </w:rPr>
      </w:pPr>
    </w:p>
    <w:p w14:paraId="189D52BC" w14:textId="68ECA424" w:rsidR="00C80A7A" w:rsidRPr="00FB3BD2" w:rsidDel="00041C49" w:rsidRDefault="00732263" w:rsidP="007004C8">
      <w:pPr>
        <w:pStyle w:val="ListParagraph"/>
        <w:ind w:left="1440"/>
        <w:rPr>
          <w:del w:id="670" w:author="ACER" w:date="2020-10-02T10:54:00Z"/>
          <w:b/>
          <w:bCs/>
          <w:noProof/>
          <w:lang w:val="en-US"/>
          <w:rPrChange w:id="671" w:author="ACER" w:date="2020-10-02T10:59:00Z">
            <w:rPr>
              <w:del w:id="672" w:author="ACER" w:date="2020-10-02T10:54:00Z"/>
              <w:noProof/>
              <w:lang w:val="en-US"/>
            </w:rPr>
          </w:rPrChange>
        </w:rPr>
      </w:pPr>
      <w:del w:id="673" w:author="ACER" w:date="2020-10-02T10:54:00Z">
        <w:r w:rsidRPr="00FB3BD2" w:rsidDel="00041C49">
          <w:rPr>
            <w:b/>
            <w:bCs/>
            <w:noProof/>
            <w:rPrChange w:id="674" w:author="ACER" w:date="2020-10-02T10:59:00Z">
              <w:rPr>
                <w:noProof/>
              </w:rPr>
            </w:rPrChange>
          </w:rPr>
          <w:drawing>
            <wp:anchor distT="0" distB="0" distL="114300" distR="114300" simplePos="0" relativeHeight="251798016" behindDoc="0" locked="0" layoutInCell="1" allowOverlap="1" wp14:anchorId="4FD1A7C9" wp14:editId="0CE8B0CE">
              <wp:simplePos x="0" y="0"/>
              <wp:positionH relativeFrom="margin">
                <wp:posOffset>3504565</wp:posOffset>
              </wp:positionH>
              <wp:positionV relativeFrom="paragraph">
                <wp:posOffset>15062</wp:posOffset>
              </wp:positionV>
              <wp:extent cx="2090405" cy="1543050"/>
              <wp:effectExtent l="19050" t="19050" r="24765" b="19050"/>
              <wp:wrapNone/>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0405" cy="154305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FB3BD2" w:rsidDel="00041C49">
          <w:rPr>
            <w:b/>
            <w:bCs/>
            <w:noProof/>
            <w:rPrChange w:id="675" w:author="ACER" w:date="2020-10-02T10:59:00Z">
              <w:rPr>
                <w:noProof/>
              </w:rPr>
            </w:rPrChange>
          </w:rPr>
          <w:drawing>
            <wp:anchor distT="0" distB="0" distL="114300" distR="114300" simplePos="0" relativeHeight="251796992" behindDoc="0" locked="0" layoutInCell="1" allowOverlap="1" wp14:anchorId="6BE51094" wp14:editId="59ADA763">
              <wp:simplePos x="0" y="0"/>
              <wp:positionH relativeFrom="margin">
                <wp:posOffset>1100455</wp:posOffset>
              </wp:positionH>
              <wp:positionV relativeFrom="paragraph">
                <wp:posOffset>1270</wp:posOffset>
              </wp:positionV>
              <wp:extent cx="1964690" cy="1553210"/>
              <wp:effectExtent l="0" t="0" r="0" b="8890"/>
              <wp:wrapNone/>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964690" cy="1553210"/>
                      </a:xfrm>
                      <a:prstGeom prst="rect">
                        <a:avLst/>
                      </a:prstGeom>
                    </pic:spPr>
                  </pic:pic>
                </a:graphicData>
              </a:graphic>
              <wp14:sizeRelH relativeFrom="margin">
                <wp14:pctWidth>0</wp14:pctWidth>
              </wp14:sizeRelH>
              <wp14:sizeRelV relativeFrom="margin">
                <wp14:pctHeight>0</wp14:pctHeight>
              </wp14:sizeRelV>
            </wp:anchor>
          </w:drawing>
        </w:r>
      </w:del>
    </w:p>
    <w:p w14:paraId="31EA9A11" w14:textId="5961D769" w:rsidR="00C80A7A" w:rsidRPr="00FB3BD2" w:rsidDel="00041C49" w:rsidRDefault="00C80A7A" w:rsidP="007004C8">
      <w:pPr>
        <w:pStyle w:val="ListParagraph"/>
        <w:ind w:left="1440"/>
        <w:rPr>
          <w:del w:id="676" w:author="ACER" w:date="2020-10-02T10:54:00Z"/>
          <w:b/>
          <w:bCs/>
          <w:noProof/>
          <w:lang w:val="en-US"/>
          <w:rPrChange w:id="677" w:author="ACER" w:date="2020-10-02T10:59:00Z">
            <w:rPr>
              <w:del w:id="678" w:author="ACER" w:date="2020-10-02T10:54:00Z"/>
              <w:noProof/>
              <w:lang w:val="en-US"/>
            </w:rPr>
          </w:rPrChange>
        </w:rPr>
      </w:pPr>
    </w:p>
    <w:p w14:paraId="0318E9DB" w14:textId="1991CB49" w:rsidR="00C80A7A" w:rsidRPr="00FB3BD2" w:rsidDel="00041C49" w:rsidRDefault="00C80A7A" w:rsidP="007004C8">
      <w:pPr>
        <w:pStyle w:val="ListParagraph"/>
        <w:ind w:left="1440"/>
        <w:rPr>
          <w:del w:id="679" w:author="ACER" w:date="2020-10-02T10:54:00Z"/>
          <w:b/>
          <w:bCs/>
          <w:noProof/>
          <w:lang w:val="en-US"/>
          <w:rPrChange w:id="680" w:author="ACER" w:date="2020-10-02T10:59:00Z">
            <w:rPr>
              <w:del w:id="681" w:author="ACER" w:date="2020-10-02T10:54:00Z"/>
              <w:noProof/>
              <w:lang w:val="en-US"/>
            </w:rPr>
          </w:rPrChange>
        </w:rPr>
      </w:pPr>
    </w:p>
    <w:p w14:paraId="6376C923" w14:textId="093077D4" w:rsidR="00C80A7A" w:rsidRPr="00FB3BD2" w:rsidDel="00041C49" w:rsidRDefault="00C80A7A" w:rsidP="007004C8">
      <w:pPr>
        <w:pStyle w:val="ListParagraph"/>
        <w:ind w:left="1440"/>
        <w:rPr>
          <w:del w:id="682" w:author="ACER" w:date="2020-10-02T10:54:00Z"/>
          <w:b/>
          <w:bCs/>
          <w:noProof/>
          <w:lang w:val="en-US"/>
          <w:rPrChange w:id="683" w:author="ACER" w:date="2020-10-02T10:59:00Z">
            <w:rPr>
              <w:del w:id="684" w:author="ACER" w:date="2020-10-02T10:54:00Z"/>
              <w:noProof/>
              <w:lang w:val="en-US"/>
            </w:rPr>
          </w:rPrChange>
        </w:rPr>
      </w:pPr>
    </w:p>
    <w:p w14:paraId="5E85DB7E" w14:textId="2371BE5C" w:rsidR="007004C8" w:rsidRPr="00FB3BD2" w:rsidDel="00041C49" w:rsidRDefault="007004C8" w:rsidP="007004C8">
      <w:pPr>
        <w:pStyle w:val="ListParagraph"/>
        <w:ind w:left="1440"/>
        <w:rPr>
          <w:del w:id="685" w:author="ACER" w:date="2020-10-02T10:54:00Z"/>
          <w:b/>
          <w:bCs/>
          <w:noProof/>
          <w:lang w:val="en-US"/>
          <w:rPrChange w:id="686" w:author="ACER" w:date="2020-10-02T10:59:00Z">
            <w:rPr>
              <w:del w:id="687" w:author="ACER" w:date="2020-10-02T10:54:00Z"/>
              <w:noProof/>
              <w:lang w:val="en-US"/>
            </w:rPr>
          </w:rPrChange>
        </w:rPr>
      </w:pPr>
    </w:p>
    <w:p w14:paraId="1C268456" w14:textId="5DA087B1" w:rsidR="007004C8" w:rsidRPr="00FB3BD2" w:rsidDel="00041C49" w:rsidRDefault="007004C8" w:rsidP="007004C8">
      <w:pPr>
        <w:pStyle w:val="ListParagraph"/>
        <w:ind w:left="1440"/>
        <w:rPr>
          <w:del w:id="688" w:author="ACER" w:date="2020-10-02T10:54:00Z"/>
          <w:b/>
          <w:bCs/>
          <w:noProof/>
          <w:lang w:val="en-US"/>
          <w:rPrChange w:id="689" w:author="ACER" w:date="2020-10-02T10:59:00Z">
            <w:rPr>
              <w:del w:id="690" w:author="ACER" w:date="2020-10-02T10:54:00Z"/>
              <w:noProof/>
              <w:lang w:val="en-US"/>
            </w:rPr>
          </w:rPrChange>
        </w:rPr>
      </w:pPr>
    </w:p>
    <w:p w14:paraId="47BC8BBF" w14:textId="72827AF2" w:rsidR="007004C8" w:rsidRPr="00FB3BD2" w:rsidDel="00041C49" w:rsidRDefault="007004C8" w:rsidP="007004C8">
      <w:pPr>
        <w:pStyle w:val="ListParagraph"/>
        <w:ind w:left="1440"/>
        <w:rPr>
          <w:del w:id="691" w:author="ACER" w:date="2020-10-02T10:54:00Z"/>
          <w:b/>
          <w:bCs/>
          <w:noProof/>
          <w:lang w:val="en-US"/>
          <w:rPrChange w:id="692" w:author="ACER" w:date="2020-10-02T10:59:00Z">
            <w:rPr>
              <w:del w:id="693" w:author="ACER" w:date="2020-10-02T10:54:00Z"/>
              <w:noProof/>
              <w:lang w:val="en-US"/>
            </w:rPr>
          </w:rPrChange>
        </w:rPr>
      </w:pPr>
    </w:p>
    <w:p w14:paraId="2194645F" w14:textId="12B39A77" w:rsidR="000C70E4" w:rsidRPr="00FB3BD2" w:rsidDel="00041C49" w:rsidRDefault="000C70E4" w:rsidP="007004C8">
      <w:pPr>
        <w:pStyle w:val="ListParagraph"/>
        <w:ind w:left="1440"/>
        <w:rPr>
          <w:del w:id="694" w:author="ACER" w:date="2020-10-02T10:54:00Z"/>
          <w:b/>
          <w:bCs/>
          <w:noProof/>
          <w:lang w:val="en-US"/>
          <w:rPrChange w:id="695" w:author="ACER" w:date="2020-10-02T10:59:00Z">
            <w:rPr>
              <w:del w:id="696" w:author="ACER" w:date="2020-10-02T10:54:00Z"/>
              <w:noProof/>
              <w:lang w:val="en-US"/>
            </w:rPr>
          </w:rPrChange>
        </w:rPr>
      </w:pPr>
    </w:p>
    <w:p w14:paraId="4E7601F7" w14:textId="0F398726" w:rsidR="000C70E4" w:rsidRPr="00FB3BD2" w:rsidDel="00041C49" w:rsidRDefault="000C70E4" w:rsidP="007004C8">
      <w:pPr>
        <w:pStyle w:val="ListParagraph"/>
        <w:ind w:left="1440"/>
        <w:rPr>
          <w:del w:id="697" w:author="ACER" w:date="2020-10-02T10:54:00Z"/>
          <w:b/>
          <w:bCs/>
          <w:noProof/>
          <w:lang w:val="en-US"/>
          <w:rPrChange w:id="698" w:author="ACER" w:date="2020-10-02T10:59:00Z">
            <w:rPr>
              <w:del w:id="699" w:author="ACER" w:date="2020-10-02T10:54:00Z"/>
              <w:noProof/>
              <w:lang w:val="en-US"/>
            </w:rPr>
          </w:rPrChange>
        </w:rPr>
      </w:pPr>
    </w:p>
    <w:p w14:paraId="5DC7A9CF" w14:textId="29E5911B" w:rsidR="000C70E4" w:rsidRPr="00FB3BD2" w:rsidDel="00041C49" w:rsidRDefault="00732263" w:rsidP="007004C8">
      <w:pPr>
        <w:pStyle w:val="ListParagraph"/>
        <w:ind w:left="1440"/>
        <w:rPr>
          <w:del w:id="700" w:author="ACER" w:date="2020-10-02T10:54:00Z"/>
          <w:b/>
          <w:bCs/>
          <w:noProof/>
          <w:lang w:val="en-US"/>
          <w:rPrChange w:id="701" w:author="ACER" w:date="2020-10-02T10:59:00Z">
            <w:rPr>
              <w:del w:id="702" w:author="ACER" w:date="2020-10-02T10:54:00Z"/>
              <w:noProof/>
              <w:lang w:val="en-US"/>
            </w:rPr>
          </w:rPrChange>
        </w:rPr>
      </w:pPr>
      <w:del w:id="703" w:author="ACER" w:date="2020-10-02T10:54:00Z">
        <w:r w:rsidRPr="00FB3BD2" w:rsidDel="00041C49">
          <w:rPr>
            <w:b/>
            <w:bCs/>
            <w:noProof/>
            <w:rPrChange w:id="704" w:author="ACER" w:date="2020-10-02T10:59:00Z">
              <w:rPr>
                <w:noProof/>
              </w:rPr>
            </w:rPrChange>
          </w:rPr>
          <mc:AlternateContent>
            <mc:Choice Requires="wps">
              <w:drawing>
                <wp:anchor distT="0" distB="0" distL="114300" distR="114300" simplePos="0" relativeHeight="251800064" behindDoc="0" locked="0" layoutInCell="1" allowOverlap="1" wp14:anchorId="275C1958" wp14:editId="37710961">
                  <wp:simplePos x="0" y="0"/>
                  <wp:positionH relativeFrom="margin">
                    <wp:posOffset>3376295</wp:posOffset>
                  </wp:positionH>
                  <wp:positionV relativeFrom="paragraph">
                    <wp:posOffset>68580</wp:posOffset>
                  </wp:positionV>
                  <wp:extent cx="2715905" cy="354321"/>
                  <wp:effectExtent l="0" t="0" r="0" b="0"/>
                  <wp:wrapNone/>
                  <wp:docPr id="74" name="TextBox 3"/>
                  <wp:cNvGraphicFramePr/>
                  <a:graphic xmlns:a="http://schemas.openxmlformats.org/drawingml/2006/main">
                    <a:graphicData uri="http://schemas.microsoft.com/office/word/2010/wordprocessingShape">
                      <wps:wsp>
                        <wps:cNvSpPr txBox="1"/>
                        <wps:spPr>
                          <a:xfrm>
                            <a:off x="0" y="0"/>
                            <a:ext cx="2715905" cy="354321"/>
                          </a:xfrm>
                          <a:prstGeom prst="rect">
                            <a:avLst/>
                          </a:prstGeom>
                          <a:noFill/>
                        </wps:spPr>
                        <wps:txbx>
                          <w:txbxContent>
                            <w:p w14:paraId="21705F07" w14:textId="780ACBC3" w:rsidR="001B0AFB" w:rsidRPr="00A97A32" w:rsidRDefault="001B0AFB" w:rsidP="003A7961">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 xml:space="preserve">2.4 </w:t>
                              </w:r>
                              <w:r w:rsidRPr="00345924">
                                <w:rPr>
                                  <w:rFonts w:ascii="Georgia" w:hAnsi="Georgia"/>
                                  <w:i/>
                                  <w:iCs/>
                                  <w:noProof/>
                                  <w:sz w:val="24"/>
                                  <w:szCs w:val="24"/>
                                  <w:lang w:val="en-US"/>
                                </w:rPr>
                                <w:t xml:space="preserve">Separation by </w:t>
                              </w:r>
                              <w:r>
                                <w:rPr>
                                  <w:rFonts w:ascii="Georgia" w:hAnsi="Georgia"/>
                                  <w:i/>
                                  <w:iCs/>
                                  <w:noProof/>
                                  <w:sz w:val="24"/>
                                  <w:szCs w:val="24"/>
                                  <w:lang w:val="en-US"/>
                                </w:rPr>
                                <w:t>distillation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5C1958" id="_x0000_s1037" type="#_x0000_t202" style="position:absolute;left:0;text-align:left;margin-left:265.85pt;margin-top:5.4pt;width:213.85pt;height:27.9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" filled="f" stroked="f">
                  <v:textbox>
                    <w:txbxContent>
                      <w:p w14:paraId="21705F07" w14:textId="780ACBC3" w:rsidR="001B0AFB" w:rsidRPr="00A97A32" w:rsidRDefault="001B0AFB" w:rsidP="003A7961">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 xml:space="preserve">2.4 </w:t>
                        </w:r>
                        <w:r w:rsidRPr="00345924">
                          <w:rPr>
                            <w:rFonts w:ascii="Georgia" w:hAnsi="Georgia"/>
                            <w:i/>
                            <w:iCs/>
                            <w:noProof/>
                            <w:sz w:val="24"/>
                            <w:szCs w:val="24"/>
                            <w:lang w:val="en-US"/>
                          </w:rPr>
                          <w:t xml:space="preserve">Separation by </w:t>
                        </w:r>
                        <w:r>
                          <w:rPr>
                            <w:rFonts w:ascii="Georgia" w:hAnsi="Georgia"/>
                            <w:i/>
                            <w:iCs/>
                            <w:noProof/>
                            <w:sz w:val="24"/>
                            <w:szCs w:val="24"/>
                            <w:lang w:val="en-US"/>
                          </w:rPr>
                          <w:t>distillation</w:t>
                        </w:r>
                      </w:p>
                    </w:txbxContent>
                  </v:textbox>
                  <w10:wrap anchorx="margin"/>
                </v:shape>
              </w:pict>
            </mc:Fallback>
          </mc:AlternateContent>
        </w:r>
        <w:r w:rsidRPr="00FB3BD2" w:rsidDel="00041C49">
          <w:rPr>
            <w:b/>
            <w:bCs/>
            <w:noProof/>
            <w:rPrChange w:id="705" w:author="ACER" w:date="2020-10-02T10:59:00Z">
              <w:rPr>
                <w:noProof/>
              </w:rPr>
            </w:rPrChange>
          </w:rPr>
          <mc:AlternateContent>
            <mc:Choice Requires="wps">
              <w:drawing>
                <wp:anchor distT="0" distB="0" distL="114300" distR="114300" simplePos="0" relativeHeight="251794944" behindDoc="0" locked="0" layoutInCell="1" allowOverlap="1" wp14:anchorId="33B76272" wp14:editId="2B67CBC7">
                  <wp:simplePos x="0" y="0"/>
                  <wp:positionH relativeFrom="margin">
                    <wp:posOffset>707390</wp:posOffset>
                  </wp:positionH>
                  <wp:positionV relativeFrom="paragraph">
                    <wp:posOffset>55245</wp:posOffset>
                  </wp:positionV>
                  <wp:extent cx="2592705" cy="327025"/>
                  <wp:effectExtent l="0" t="0" r="0" b="0"/>
                  <wp:wrapNone/>
                  <wp:docPr id="71" name="TextBox 3"/>
                  <wp:cNvGraphicFramePr/>
                  <a:graphic xmlns:a="http://schemas.openxmlformats.org/drawingml/2006/main">
                    <a:graphicData uri="http://schemas.microsoft.com/office/word/2010/wordprocessingShape">
                      <wps:wsp>
                        <wps:cNvSpPr txBox="1"/>
                        <wps:spPr>
                          <a:xfrm>
                            <a:off x="0" y="0"/>
                            <a:ext cx="2592705" cy="327025"/>
                          </a:xfrm>
                          <a:prstGeom prst="rect">
                            <a:avLst/>
                          </a:prstGeom>
                          <a:noFill/>
                        </wps:spPr>
                        <wps:txbx>
                          <w:txbxContent>
                            <w:p w14:paraId="675284EE" w14:textId="440DC487" w:rsidR="001B0AFB" w:rsidRPr="00A97A32" w:rsidRDefault="001B0AFB" w:rsidP="00345924">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 xml:space="preserve">2.3 </w:t>
                              </w:r>
                              <w:r w:rsidRPr="00345924">
                                <w:rPr>
                                  <w:rFonts w:ascii="Georgia" w:hAnsi="Georgia"/>
                                  <w:i/>
                                  <w:iCs/>
                                  <w:noProof/>
                                  <w:sz w:val="24"/>
                                  <w:szCs w:val="24"/>
                                  <w:lang w:val="en-US"/>
                                </w:rPr>
                                <w:t>Separation by filtration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B76272" id="_x0000_s1038" type="#_x0000_t202" style="position:absolute;left:0;text-align:left;margin-left:55.7pt;margin-top:4.35pt;width:204.15pt;height:25.75pt;z-index:2517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" filled="f" stroked="f">
                  <v:textbox>
                    <w:txbxContent>
                      <w:p w14:paraId="675284EE" w14:textId="440DC487" w:rsidR="001B0AFB" w:rsidRPr="00A97A32" w:rsidRDefault="001B0AFB" w:rsidP="00345924">
                        <w:pPr>
                          <w:rPr>
                            <w:rFonts w:ascii="Georgia" w:hAnsi="Georgia"/>
                            <w:sz w:val="24"/>
                            <w:szCs w:val="24"/>
                          </w:rPr>
                        </w:pPr>
                        <w:r w:rsidRPr="00A97A32">
                          <w:rPr>
                            <w:rFonts w:ascii="Georgia" w:hAnsi="Georgia"/>
                            <w:i/>
                            <w:iCs/>
                            <w:color w:val="000000" w:themeColor="text1"/>
                            <w:kern w:val="24"/>
                            <w:sz w:val="24"/>
                            <w:szCs w:val="24"/>
                            <w:lang w:val="en-US"/>
                          </w:rPr>
                          <w:t xml:space="preserve">Figure </w:t>
                        </w:r>
                        <w:r>
                          <w:rPr>
                            <w:rFonts w:ascii="Georgia" w:hAnsi="Georgia"/>
                            <w:i/>
                            <w:iCs/>
                            <w:color w:val="000000" w:themeColor="text1"/>
                            <w:kern w:val="24"/>
                            <w:sz w:val="24"/>
                            <w:szCs w:val="24"/>
                            <w:lang w:val="en-US"/>
                          </w:rPr>
                          <w:t xml:space="preserve">2.3 </w:t>
                        </w:r>
                        <w:r w:rsidRPr="00345924">
                          <w:rPr>
                            <w:rFonts w:ascii="Georgia" w:hAnsi="Georgia"/>
                            <w:i/>
                            <w:iCs/>
                            <w:noProof/>
                            <w:sz w:val="24"/>
                            <w:szCs w:val="24"/>
                            <w:lang w:val="en-US"/>
                          </w:rPr>
                          <w:t>Separation by filtration</w:t>
                        </w:r>
                      </w:p>
                    </w:txbxContent>
                  </v:textbox>
                  <w10:wrap anchorx="margin"/>
                </v:shape>
              </w:pict>
            </mc:Fallback>
          </mc:AlternateContent>
        </w:r>
      </w:del>
    </w:p>
    <w:p w14:paraId="21559AA1" w14:textId="66FC9186" w:rsidR="000C70E4" w:rsidRPr="00FB3BD2" w:rsidDel="00041C49" w:rsidRDefault="000C70E4" w:rsidP="007004C8">
      <w:pPr>
        <w:pStyle w:val="ListParagraph"/>
        <w:ind w:left="1440"/>
        <w:rPr>
          <w:del w:id="706" w:author="ACER" w:date="2020-10-02T10:54:00Z"/>
          <w:b/>
          <w:bCs/>
          <w:noProof/>
          <w:lang w:val="en-US"/>
          <w:rPrChange w:id="707" w:author="ACER" w:date="2020-10-02T10:59:00Z">
            <w:rPr>
              <w:del w:id="708" w:author="ACER" w:date="2020-10-02T10:54:00Z"/>
              <w:noProof/>
              <w:lang w:val="en-US"/>
            </w:rPr>
          </w:rPrChange>
        </w:rPr>
      </w:pPr>
    </w:p>
    <w:p w14:paraId="36E5C2B6" w14:textId="02679DEC" w:rsidR="000C70E4" w:rsidRPr="00FB3BD2" w:rsidDel="00041C49" w:rsidRDefault="000C70E4" w:rsidP="007004C8">
      <w:pPr>
        <w:pStyle w:val="ListParagraph"/>
        <w:ind w:left="1440"/>
        <w:rPr>
          <w:del w:id="709" w:author="ACER" w:date="2020-10-02T10:54:00Z"/>
          <w:b/>
          <w:bCs/>
          <w:noProof/>
          <w:lang w:val="en-US"/>
          <w:rPrChange w:id="710" w:author="ACER" w:date="2020-10-02T10:59:00Z">
            <w:rPr>
              <w:del w:id="711" w:author="ACER" w:date="2020-10-02T10:54:00Z"/>
              <w:noProof/>
              <w:lang w:val="en-US"/>
            </w:rPr>
          </w:rPrChange>
        </w:rPr>
      </w:pPr>
    </w:p>
    <w:p w14:paraId="30DB01AC" w14:textId="27DC4AB1" w:rsidR="00C7378A" w:rsidRPr="00FB3BD2" w:rsidDel="00041C49" w:rsidRDefault="00C7378A" w:rsidP="00463726">
      <w:pPr>
        <w:pStyle w:val="ListParagraph"/>
        <w:numPr>
          <w:ilvl w:val="0"/>
          <w:numId w:val="19"/>
        </w:numPr>
        <w:rPr>
          <w:del w:id="712" w:author="ACER" w:date="2020-10-02T10:54:00Z"/>
          <w:b/>
          <w:bCs/>
          <w:noProof/>
          <w:lang w:val="en-US"/>
          <w:rPrChange w:id="713" w:author="ACER" w:date="2020-10-02T10:59:00Z">
            <w:rPr>
              <w:del w:id="714" w:author="ACER" w:date="2020-10-02T10:54:00Z"/>
              <w:b/>
              <w:bCs/>
              <w:noProof/>
              <w:lang w:val="en-US"/>
            </w:rPr>
          </w:rPrChange>
        </w:rPr>
      </w:pPr>
      <w:del w:id="715" w:author="ACER" w:date="2020-10-02T10:54:00Z">
        <w:r w:rsidRPr="00FB3BD2" w:rsidDel="00041C49">
          <w:rPr>
            <w:b/>
            <w:bCs/>
            <w:noProof/>
            <w:lang w:val="en-US"/>
            <w:rPrChange w:id="716" w:author="ACER" w:date="2020-10-02T10:59:00Z">
              <w:rPr>
                <w:b/>
                <w:bCs/>
                <w:noProof/>
                <w:lang w:val="en-US"/>
              </w:rPr>
            </w:rPrChange>
          </w:rPr>
          <w:delText>Chromatograph</w:delText>
        </w:r>
        <w:r w:rsidR="00F3695C" w:rsidRPr="00FB3BD2" w:rsidDel="00041C49">
          <w:rPr>
            <w:b/>
            <w:bCs/>
            <w:noProof/>
            <w:lang w:val="en-US"/>
            <w:rPrChange w:id="717" w:author="ACER" w:date="2020-10-02T10:59:00Z">
              <w:rPr>
                <w:b/>
                <w:bCs/>
                <w:noProof/>
                <w:lang w:val="en-US"/>
              </w:rPr>
            </w:rPrChange>
          </w:rPr>
          <w:delText>y</w:delText>
        </w:r>
      </w:del>
    </w:p>
    <w:p w14:paraId="243B00B8" w14:textId="63DF3B3F" w:rsidR="00F3695C" w:rsidRPr="00FB3BD2" w:rsidDel="00041C49" w:rsidRDefault="00F3695C" w:rsidP="00F3695C">
      <w:pPr>
        <w:pStyle w:val="ListParagraph"/>
        <w:ind w:left="1440"/>
        <w:rPr>
          <w:del w:id="718" w:author="ACER" w:date="2020-10-02T10:54:00Z"/>
          <w:b/>
          <w:bCs/>
          <w:noProof/>
          <w:lang w:val="en-US"/>
          <w:rPrChange w:id="719" w:author="ACER" w:date="2020-10-02T10:59:00Z">
            <w:rPr>
              <w:del w:id="720" w:author="ACER" w:date="2020-10-02T10:54:00Z"/>
              <w:noProof/>
              <w:lang w:val="en-US"/>
            </w:rPr>
          </w:rPrChange>
        </w:rPr>
      </w:pPr>
      <w:del w:id="721" w:author="ACER" w:date="2020-10-02T10:54:00Z">
        <w:r w:rsidRPr="00FB3BD2" w:rsidDel="00041C49">
          <w:rPr>
            <w:b/>
            <w:bCs/>
            <w:noProof/>
            <w:lang w:val="en-US"/>
            <w:rPrChange w:id="722" w:author="ACER" w:date="2020-10-02T10:59:00Z">
              <w:rPr>
                <w:noProof/>
                <w:lang w:val="en-US"/>
              </w:rPr>
            </w:rPrChange>
          </w:rPr>
          <w:delText>The basis of this separation process is the differing abilities of substances to adhere to the surfaces of solids</w:delText>
        </w:r>
        <w:r w:rsidR="002D417E" w:rsidRPr="00FB3BD2" w:rsidDel="00041C49">
          <w:rPr>
            <w:b/>
            <w:bCs/>
            <w:noProof/>
            <w:lang w:val="en-US"/>
            <w:rPrChange w:id="723" w:author="ACER" w:date="2020-10-02T10:59:00Z">
              <w:rPr>
                <w:noProof/>
                <w:lang w:val="en-US"/>
              </w:rPr>
            </w:rPrChange>
          </w:rPr>
          <w:delText>.</w:delText>
        </w:r>
        <w:r w:rsidRPr="00FB3BD2" w:rsidDel="00041C49">
          <w:rPr>
            <w:b/>
            <w:bCs/>
            <w:noProof/>
            <w:lang w:val="en-US"/>
            <w:rPrChange w:id="724" w:author="ACER" w:date="2020-10-02T10:59:00Z">
              <w:rPr>
                <w:noProof/>
                <w:lang w:val="en-US"/>
              </w:rPr>
            </w:rPrChange>
          </w:rPr>
          <w:delText xml:space="preserve"> Chromatography literally means “the writing of colors”.</w:delText>
        </w:r>
      </w:del>
    </w:p>
    <w:p w14:paraId="72F9B420" w14:textId="05F0D2FB" w:rsidR="00C7378A" w:rsidRPr="00FB3BD2" w:rsidDel="00041C49" w:rsidRDefault="00C7378A" w:rsidP="00345924">
      <w:pPr>
        <w:pStyle w:val="ListParagraph"/>
        <w:ind w:left="1080"/>
        <w:rPr>
          <w:del w:id="725" w:author="ACER" w:date="2020-10-02T10:54:00Z"/>
          <w:b/>
          <w:bCs/>
          <w:noProof/>
          <w:lang w:val="en-US"/>
          <w:rPrChange w:id="726" w:author="ACER" w:date="2020-10-02T10:59:00Z">
            <w:rPr>
              <w:del w:id="727" w:author="ACER" w:date="2020-10-02T10:54:00Z"/>
              <w:noProof/>
              <w:lang w:val="en-US"/>
            </w:rPr>
          </w:rPrChange>
        </w:rPr>
      </w:pPr>
    </w:p>
    <w:p w14:paraId="32391285" w14:textId="0B26A114" w:rsidR="00F3695C" w:rsidRPr="00FB3BD2" w:rsidDel="00041C49" w:rsidRDefault="00F3695C" w:rsidP="00345924">
      <w:pPr>
        <w:pStyle w:val="ListParagraph"/>
        <w:ind w:left="1080"/>
        <w:rPr>
          <w:del w:id="728" w:author="ACER" w:date="2020-10-02T10:54:00Z"/>
          <w:b/>
          <w:bCs/>
          <w:noProof/>
          <w:lang w:val="en-US"/>
          <w:rPrChange w:id="729" w:author="ACER" w:date="2020-10-02T10:59:00Z">
            <w:rPr>
              <w:del w:id="730" w:author="ACER" w:date="2020-10-02T10:54:00Z"/>
              <w:noProof/>
              <w:lang w:val="en-US"/>
            </w:rPr>
          </w:rPrChange>
        </w:rPr>
      </w:pPr>
      <w:del w:id="731" w:author="ACER" w:date="2020-10-02T10:54:00Z">
        <w:r w:rsidRPr="00FB3BD2" w:rsidDel="00041C49">
          <w:rPr>
            <w:b/>
            <w:bCs/>
            <w:noProof/>
            <w:rPrChange w:id="732" w:author="ACER" w:date="2020-10-02T10:59:00Z">
              <w:rPr>
                <w:noProof/>
              </w:rPr>
            </w:rPrChange>
          </w:rPr>
          <w:drawing>
            <wp:anchor distT="0" distB="0" distL="114300" distR="114300" simplePos="0" relativeHeight="251801088" behindDoc="0" locked="0" layoutInCell="1" allowOverlap="1" wp14:anchorId="57BAE419" wp14:editId="47C92E2F">
              <wp:simplePos x="0" y="0"/>
              <wp:positionH relativeFrom="column">
                <wp:posOffset>1159065</wp:posOffset>
              </wp:positionH>
              <wp:positionV relativeFrom="paragraph">
                <wp:posOffset>7317</wp:posOffset>
              </wp:positionV>
              <wp:extent cx="4203511" cy="1651764"/>
              <wp:effectExtent l="0" t="0" r="6985" b="5715"/>
              <wp:wrapSquare wrapText="bothSides"/>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03511" cy="1651764"/>
                      </a:xfrm>
                      <a:prstGeom prst="rect">
                        <a:avLst/>
                      </a:prstGeom>
                    </pic:spPr>
                  </pic:pic>
                </a:graphicData>
              </a:graphic>
            </wp:anchor>
          </w:drawing>
        </w:r>
      </w:del>
    </w:p>
    <w:p w14:paraId="50F00F48" w14:textId="63FE2A6B" w:rsidR="00F3695C" w:rsidRPr="00FB3BD2" w:rsidDel="00041C49" w:rsidRDefault="00F3695C" w:rsidP="00345924">
      <w:pPr>
        <w:pStyle w:val="ListParagraph"/>
        <w:ind w:left="1080"/>
        <w:rPr>
          <w:del w:id="733" w:author="ACER" w:date="2020-10-02T10:54:00Z"/>
          <w:b/>
          <w:bCs/>
          <w:noProof/>
          <w:lang w:val="en-US"/>
          <w:rPrChange w:id="734" w:author="ACER" w:date="2020-10-02T10:59:00Z">
            <w:rPr>
              <w:del w:id="735" w:author="ACER" w:date="2020-10-02T10:54:00Z"/>
              <w:noProof/>
              <w:lang w:val="en-US"/>
            </w:rPr>
          </w:rPrChange>
        </w:rPr>
      </w:pPr>
    </w:p>
    <w:p w14:paraId="61348702" w14:textId="28AE46E1" w:rsidR="00F3695C" w:rsidRPr="00FB3BD2" w:rsidDel="00041C49" w:rsidRDefault="00F3695C" w:rsidP="00345924">
      <w:pPr>
        <w:pStyle w:val="ListParagraph"/>
        <w:ind w:left="1080"/>
        <w:rPr>
          <w:del w:id="736" w:author="ACER" w:date="2020-10-02T10:54:00Z"/>
          <w:b/>
          <w:bCs/>
          <w:noProof/>
          <w:lang w:val="en-US"/>
          <w:rPrChange w:id="737" w:author="ACER" w:date="2020-10-02T10:59:00Z">
            <w:rPr>
              <w:del w:id="738" w:author="ACER" w:date="2020-10-02T10:54:00Z"/>
              <w:noProof/>
              <w:lang w:val="en-US"/>
            </w:rPr>
          </w:rPrChange>
        </w:rPr>
      </w:pPr>
    </w:p>
    <w:p w14:paraId="37FA3C61" w14:textId="40E1F0D1" w:rsidR="00F3695C" w:rsidRPr="00FB3BD2" w:rsidDel="00041C49" w:rsidRDefault="00F3695C" w:rsidP="00345924">
      <w:pPr>
        <w:pStyle w:val="ListParagraph"/>
        <w:ind w:left="1080"/>
        <w:rPr>
          <w:del w:id="739" w:author="ACER" w:date="2020-10-02T10:54:00Z"/>
          <w:b/>
          <w:bCs/>
          <w:noProof/>
          <w:lang w:val="en-US"/>
          <w:rPrChange w:id="740" w:author="ACER" w:date="2020-10-02T10:59:00Z">
            <w:rPr>
              <w:del w:id="741" w:author="ACER" w:date="2020-10-02T10:54:00Z"/>
              <w:noProof/>
              <w:lang w:val="en-US"/>
            </w:rPr>
          </w:rPrChange>
        </w:rPr>
      </w:pPr>
    </w:p>
    <w:p w14:paraId="7A0CA8D9" w14:textId="36E05BEA" w:rsidR="00F3695C" w:rsidRPr="00FB3BD2" w:rsidDel="00041C49" w:rsidRDefault="00F3695C" w:rsidP="00345924">
      <w:pPr>
        <w:pStyle w:val="ListParagraph"/>
        <w:ind w:left="1080"/>
        <w:rPr>
          <w:del w:id="742" w:author="ACER" w:date="2020-10-02T10:54:00Z"/>
          <w:b/>
          <w:bCs/>
          <w:noProof/>
          <w:lang w:val="en-US"/>
          <w:rPrChange w:id="743" w:author="ACER" w:date="2020-10-02T10:59:00Z">
            <w:rPr>
              <w:del w:id="744" w:author="ACER" w:date="2020-10-02T10:54:00Z"/>
              <w:noProof/>
              <w:lang w:val="en-US"/>
            </w:rPr>
          </w:rPrChange>
        </w:rPr>
      </w:pPr>
    </w:p>
    <w:p w14:paraId="70670554" w14:textId="5832FF9D" w:rsidR="00F3695C" w:rsidRPr="00FB3BD2" w:rsidDel="00041C49" w:rsidRDefault="00F3695C" w:rsidP="00345924">
      <w:pPr>
        <w:pStyle w:val="ListParagraph"/>
        <w:ind w:left="1080"/>
        <w:rPr>
          <w:del w:id="745" w:author="ACER" w:date="2020-10-02T10:54:00Z"/>
          <w:b/>
          <w:bCs/>
          <w:noProof/>
          <w:lang w:val="en-US"/>
          <w:rPrChange w:id="746" w:author="ACER" w:date="2020-10-02T10:59:00Z">
            <w:rPr>
              <w:del w:id="747" w:author="ACER" w:date="2020-10-02T10:54:00Z"/>
              <w:noProof/>
              <w:lang w:val="en-US"/>
            </w:rPr>
          </w:rPrChange>
        </w:rPr>
      </w:pPr>
    </w:p>
    <w:p w14:paraId="7FE93FC6" w14:textId="3785218C" w:rsidR="00F3695C" w:rsidRPr="00FB3BD2" w:rsidDel="00041C49" w:rsidRDefault="00F3695C" w:rsidP="00345924">
      <w:pPr>
        <w:pStyle w:val="ListParagraph"/>
        <w:ind w:left="1080"/>
        <w:rPr>
          <w:del w:id="748" w:author="ACER" w:date="2020-10-02T10:54:00Z"/>
          <w:b/>
          <w:bCs/>
          <w:noProof/>
          <w:lang w:val="en-US"/>
          <w:rPrChange w:id="749" w:author="ACER" w:date="2020-10-02T10:59:00Z">
            <w:rPr>
              <w:del w:id="750" w:author="ACER" w:date="2020-10-02T10:54:00Z"/>
              <w:noProof/>
              <w:lang w:val="en-US"/>
            </w:rPr>
          </w:rPrChange>
        </w:rPr>
      </w:pPr>
    </w:p>
    <w:p w14:paraId="57C5F858" w14:textId="0964C6D6" w:rsidR="00F3695C" w:rsidRPr="00FB3BD2" w:rsidDel="00041C49" w:rsidRDefault="00F3695C" w:rsidP="00345924">
      <w:pPr>
        <w:pStyle w:val="ListParagraph"/>
        <w:ind w:left="1080"/>
        <w:rPr>
          <w:del w:id="751" w:author="ACER" w:date="2020-10-02T10:54:00Z"/>
          <w:b/>
          <w:bCs/>
          <w:noProof/>
          <w:lang w:val="en-US"/>
          <w:rPrChange w:id="752" w:author="ACER" w:date="2020-10-02T10:59:00Z">
            <w:rPr>
              <w:del w:id="753" w:author="ACER" w:date="2020-10-02T10:54:00Z"/>
              <w:noProof/>
              <w:lang w:val="en-US"/>
            </w:rPr>
          </w:rPrChange>
        </w:rPr>
      </w:pPr>
    </w:p>
    <w:p w14:paraId="6A59A10F" w14:textId="7A2CC473" w:rsidR="00F3695C" w:rsidRPr="00FB3BD2" w:rsidDel="00041C49" w:rsidRDefault="00F3695C" w:rsidP="00345924">
      <w:pPr>
        <w:pStyle w:val="ListParagraph"/>
        <w:ind w:left="1080"/>
        <w:rPr>
          <w:del w:id="754" w:author="ACER" w:date="2020-10-02T10:54:00Z"/>
          <w:b/>
          <w:bCs/>
          <w:noProof/>
          <w:lang w:val="en-US"/>
          <w:rPrChange w:id="755" w:author="ACER" w:date="2020-10-02T10:59:00Z">
            <w:rPr>
              <w:del w:id="756" w:author="ACER" w:date="2020-10-02T10:54:00Z"/>
              <w:noProof/>
              <w:lang w:val="en-US"/>
            </w:rPr>
          </w:rPrChange>
        </w:rPr>
      </w:pPr>
    </w:p>
    <w:p w14:paraId="7DF5A7F5" w14:textId="22795F46" w:rsidR="00F3695C" w:rsidRPr="00FB3BD2" w:rsidDel="00041C49" w:rsidRDefault="00F3695C" w:rsidP="00345924">
      <w:pPr>
        <w:pStyle w:val="ListParagraph"/>
        <w:ind w:left="1080"/>
        <w:rPr>
          <w:del w:id="757" w:author="ACER" w:date="2020-10-02T10:54:00Z"/>
          <w:b/>
          <w:bCs/>
          <w:noProof/>
          <w:lang w:val="en-US"/>
          <w:rPrChange w:id="758" w:author="ACER" w:date="2020-10-02T10:59:00Z">
            <w:rPr>
              <w:del w:id="759" w:author="ACER" w:date="2020-10-02T10:54:00Z"/>
              <w:noProof/>
              <w:lang w:val="en-US"/>
            </w:rPr>
          </w:rPrChange>
        </w:rPr>
      </w:pPr>
    </w:p>
    <w:p w14:paraId="38739D43" w14:textId="78998058" w:rsidR="00F3695C" w:rsidRPr="00FB3BD2" w:rsidDel="00041C49" w:rsidRDefault="00F3695C" w:rsidP="00345924">
      <w:pPr>
        <w:pStyle w:val="ListParagraph"/>
        <w:ind w:left="1080"/>
        <w:rPr>
          <w:del w:id="760" w:author="ACER" w:date="2020-10-02T10:54:00Z"/>
          <w:b/>
          <w:bCs/>
          <w:noProof/>
          <w:lang w:val="en-US"/>
          <w:rPrChange w:id="761" w:author="ACER" w:date="2020-10-02T10:59:00Z">
            <w:rPr>
              <w:del w:id="762" w:author="ACER" w:date="2020-10-02T10:54:00Z"/>
              <w:noProof/>
              <w:lang w:val="en-US"/>
            </w:rPr>
          </w:rPrChange>
        </w:rPr>
      </w:pPr>
      <w:del w:id="763" w:author="ACER" w:date="2020-10-02T10:54:00Z">
        <w:r w:rsidRPr="00FB3BD2" w:rsidDel="00041C49">
          <w:rPr>
            <w:b/>
            <w:bCs/>
            <w:noProof/>
            <w:rPrChange w:id="764" w:author="ACER" w:date="2020-10-02T10:59:00Z">
              <w:rPr>
                <w:noProof/>
              </w:rPr>
            </w:rPrChange>
          </w:rPr>
          <mc:AlternateContent>
            <mc:Choice Requires="wps">
              <w:drawing>
                <wp:anchor distT="0" distB="0" distL="114300" distR="114300" simplePos="0" relativeHeight="251803136" behindDoc="0" locked="0" layoutInCell="1" allowOverlap="1" wp14:anchorId="29CB7B54" wp14:editId="27DA6A38">
                  <wp:simplePos x="0" y="0"/>
                  <wp:positionH relativeFrom="margin">
                    <wp:posOffset>941696</wp:posOffset>
                  </wp:positionH>
                  <wp:positionV relativeFrom="paragraph">
                    <wp:posOffset>13297</wp:posOffset>
                  </wp:positionV>
                  <wp:extent cx="5295331" cy="341194"/>
                  <wp:effectExtent l="0" t="0" r="0" b="0"/>
                  <wp:wrapNone/>
                  <wp:docPr id="76" name="TextBox 3"/>
                  <wp:cNvGraphicFramePr/>
                  <a:graphic xmlns:a="http://schemas.openxmlformats.org/drawingml/2006/main">
                    <a:graphicData uri="http://schemas.microsoft.com/office/word/2010/wordprocessingShape">
                      <wps:wsp>
                        <wps:cNvSpPr txBox="1"/>
                        <wps:spPr>
                          <a:xfrm>
                            <a:off x="0" y="0"/>
                            <a:ext cx="5295331" cy="341194"/>
                          </a:xfrm>
                          <a:prstGeom prst="rect">
                            <a:avLst/>
                          </a:prstGeom>
                          <a:noFill/>
                        </wps:spPr>
                        <wps:txbx>
                          <w:txbxContent>
                            <w:p w14:paraId="5DB5BBAD" w14:textId="5ED9C46C" w:rsidR="001B0AFB" w:rsidRPr="003D6686" w:rsidRDefault="001B0AFB" w:rsidP="00F3695C">
                              <w:pPr>
                                <w:rPr>
                                  <w:rFonts w:ascii="Georgia" w:hAnsi="Georgia"/>
                                  <w:sz w:val="24"/>
                                  <w:szCs w:val="24"/>
                                </w:rPr>
                              </w:pPr>
                              <w:r w:rsidRPr="003D6686">
                                <w:rPr>
                                  <w:rFonts w:ascii="Georgia" w:hAnsi="Georgia"/>
                                  <w:color w:val="000000" w:themeColor="text1"/>
                                  <w:kern w:val="24"/>
                                  <w:sz w:val="24"/>
                                  <w:szCs w:val="24"/>
                                  <w:lang w:val="en-US"/>
                                </w:rPr>
                                <w:t xml:space="preserve">Figure 2.5 </w:t>
                              </w:r>
                              <w:r w:rsidRPr="003D6686">
                                <w:rPr>
                                  <w:rFonts w:ascii="Georgia" w:hAnsi="Georgia"/>
                                  <w:noProof/>
                                  <w:sz w:val="24"/>
                                  <w:szCs w:val="24"/>
                                  <w:lang w:val="en-US"/>
                                </w:rPr>
                                <w:t>Separation of ink into components by paper chromatography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CB7B54" id="_x0000_s1039" type="#_x0000_t202" style="position:absolute;left:0;text-align:left;margin-left:74.15pt;margin-top:1.05pt;width:416.95pt;height:26.8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" filled="f" stroked="f">
                  <v:textbox>
                    <w:txbxContent>
                      <w:p w14:paraId="5DB5BBAD" w14:textId="5ED9C46C" w:rsidR="001B0AFB" w:rsidRPr="003D6686" w:rsidRDefault="001B0AFB" w:rsidP="00F3695C">
                        <w:pPr>
                          <w:rPr>
                            <w:rFonts w:ascii="Georgia" w:hAnsi="Georgia"/>
                            <w:sz w:val="24"/>
                            <w:szCs w:val="24"/>
                          </w:rPr>
                        </w:pPr>
                        <w:r w:rsidRPr="003D6686">
                          <w:rPr>
                            <w:rFonts w:ascii="Georgia" w:hAnsi="Georgia"/>
                            <w:color w:val="000000" w:themeColor="text1"/>
                            <w:kern w:val="24"/>
                            <w:sz w:val="24"/>
                            <w:szCs w:val="24"/>
                            <w:lang w:val="en-US"/>
                          </w:rPr>
                          <w:t xml:space="preserve">Figure 2.5 </w:t>
                        </w:r>
                        <w:r w:rsidRPr="003D6686">
                          <w:rPr>
                            <w:rFonts w:ascii="Georgia" w:hAnsi="Georgia"/>
                            <w:noProof/>
                            <w:sz w:val="24"/>
                            <w:szCs w:val="24"/>
                            <w:lang w:val="en-US"/>
                          </w:rPr>
                          <w:t>Separation of ink into components by paper chromatography</w:t>
                        </w:r>
                      </w:p>
                    </w:txbxContent>
                  </v:textbox>
                  <w10:wrap anchorx="margin"/>
                </v:shape>
              </w:pict>
            </mc:Fallback>
          </mc:AlternateContent>
        </w:r>
      </w:del>
    </w:p>
    <w:p w14:paraId="47F8CA49" w14:textId="33DDA3BC" w:rsidR="00F3695C" w:rsidRPr="00FB3BD2" w:rsidDel="00041C49" w:rsidRDefault="00F3695C" w:rsidP="00345924">
      <w:pPr>
        <w:pStyle w:val="ListParagraph"/>
        <w:ind w:left="1080"/>
        <w:rPr>
          <w:del w:id="765" w:author="ACER" w:date="2020-10-02T10:54:00Z"/>
          <w:b/>
          <w:bCs/>
          <w:noProof/>
          <w:lang w:val="en-US"/>
          <w:rPrChange w:id="766" w:author="ACER" w:date="2020-10-02T10:59:00Z">
            <w:rPr>
              <w:del w:id="767" w:author="ACER" w:date="2020-10-02T10:54:00Z"/>
              <w:noProof/>
              <w:lang w:val="en-US"/>
            </w:rPr>
          </w:rPrChange>
        </w:rPr>
      </w:pPr>
    </w:p>
    <w:p w14:paraId="37E45216" w14:textId="58DF2F33" w:rsidR="00F73051" w:rsidRPr="00FB3BD2" w:rsidDel="00041C49" w:rsidRDefault="00F73051" w:rsidP="00345924">
      <w:pPr>
        <w:pStyle w:val="ListParagraph"/>
        <w:ind w:left="1080"/>
        <w:rPr>
          <w:del w:id="768" w:author="ACER" w:date="2020-10-02T10:54:00Z"/>
          <w:b/>
          <w:bCs/>
          <w:noProof/>
          <w:lang w:val="en-US"/>
          <w:rPrChange w:id="769" w:author="ACER" w:date="2020-10-02T10:59:00Z">
            <w:rPr>
              <w:del w:id="770" w:author="ACER" w:date="2020-10-02T10:54:00Z"/>
              <w:noProof/>
              <w:lang w:val="en-US"/>
            </w:rPr>
          </w:rPrChange>
        </w:rPr>
      </w:pPr>
    </w:p>
    <w:p w14:paraId="2E2C717B" w14:textId="78B4A8FB" w:rsidR="007F4842" w:rsidRPr="00FB3BD2" w:rsidDel="00041C49" w:rsidRDefault="007F4842" w:rsidP="00345924">
      <w:pPr>
        <w:pStyle w:val="ListParagraph"/>
        <w:ind w:left="1080"/>
        <w:rPr>
          <w:del w:id="771" w:author="ACER" w:date="2020-10-02T10:54:00Z"/>
          <w:b/>
          <w:bCs/>
          <w:noProof/>
          <w:lang w:val="en-US"/>
          <w:rPrChange w:id="772" w:author="ACER" w:date="2020-10-02T10:59:00Z">
            <w:rPr>
              <w:del w:id="773" w:author="ACER" w:date="2020-10-02T10:54:00Z"/>
              <w:noProof/>
              <w:lang w:val="en-US"/>
            </w:rPr>
          </w:rPrChange>
        </w:rPr>
      </w:pPr>
      <w:del w:id="774" w:author="ACER" w:date="2020-10-02T10:54:00Z">
        <w:r w:rsidRPr="00FB3BD2" w:rsidDel="00041C49">
          <w:rPr>
            <w:b/>
            <w:bCs/>
            <w:noProof/>
            <w:lang w:val="en-US"/>
            <w:rPrChange w:id="775" w:author="ACER" w:date="2020-10-02T10:59:00Z">
              <w:rPr>
                <w:noProof/>
                <w:lang w:val="en-US"/>
              </w:rPr>
            </w:rPrChange>
          </w:rPr>
          <w:delText>E</w:delText>
        </w:r>
        <w:r w:rsidR="00345924" w:rsidRPr="00FB3BD2" w:rsidDel="00041C49">
          <w:rPr>
            <w:b/>
            <w:bCs/>
            <w:noProof/>
            <w:lang w:val="en-US"/>
            <w:rPrChange w:id="776" w:author="ACER" w:date="2020-10-02T10:59:00Z">
              <w:rPr>
                <w:noProof/>
                <w:lang w:val="en-US"/>
              </w:rPr>
            </w:rPrChange>
          </w:rPr>
          <w:delText>xampl</w:delText>
        </w:r>
        <w:r w:rsidRPr="00FB3BD2" w:rsidDel="00041C49">
          <w:rPr>
            <w:b/>
            <w:bCs/>
            <w:noProof/>
            <w:lang w:val="en-US"/>
            <w:rPrChange w:id="777" w:author="ACER" w:date="2020-10-02T10:59:00Z">
              <w:rPr>
                <w:noProof/>
                <w:lang w:val="en-US"/>
              </w:rPr>
            </w:rPrChange>
          </w:rPr>
          <w:delText>e</w:delText>
        </w:r>
        <w:r w:rsidR="00206748" w:rsidRPr="00FB3BD2" w:rsidDel="00041C49">
          <w:rPr>
            <w:b/>
            <w:bCs/>
            <w:noProof/>
            <w:lang w:val="en-US"/>
            <w:rPrChange w:id="778" w:author="ACER" w:date="2020-10-02T10:59:00Z">
              <w:rPr>
                <w:noProof/>
                <w:lang w:val="en-US"/>
              </w:rPr>
            </w:rPrChange>
          </w:rPr>
          <w:delText xml:space="preserve"> s</w:delText>
        </w:r>
        <w:r w:rsidRPr="00FB3BD2" w:rsidDel="00041C49">
          <w:rPr>
            <w:b/>
            <w:bCs/>
            <w:noProof/>
            <w:lang w:val="en-US"/>
            <w:rPrChange w:id="779" w:author="ACER" w:date="2020-10-02T10:59:00Z">
              <w:rPr>
                <w:noProof/>
                <w:lang w:val="en-US"/>
              </w:rPr>
            </w:rPrChange>
          </w:rPr>
          <w:delText>eparation of a</w:delText>
        </w:r>
        <w:r w:rsidR="00345924" w:rsidRPr="00FB3BD2" w:rsidDel="00041C49">
          <w:rPr>
            <w:b/>
            <w:bCs/>
            <w:noProof/>
            <w:lang w:val="en-US"/>
            <w:rPrChange w:id="780" w:author="ACER" w:date="2020-10-02T10:59:00Z">
              <w:rPr>
                <w:noProof/>
                <w:lang w:val="en-US"/>
              </w:rPr>
            </w:rPrChange>
          </w:rPr>
          <w:delText xml:space="preserve"> heterogeneous mixture of iron filings and gold filings</w:delText>
        </w:r>
        <w:r w:rsidR="005A300D" w:rsidRPr="00FB3BD2" w:rsidDel="00041C49">
          <w:rPr>
            <w:b/>
            <w:bCs/>
            <w:noProof/>
            <w:lang w:val="en-US"/>
            <w:rPrChange w:id="781" w:author="ACER" w:date="2020-10-02T10:59:00Z">
              <w:rPr>
                <w:noProof/>
                <w:lang w:val="en-US"/>
              </w:rPr>
            </w:rPrChange>
          </w:rPr>
          <w:delText>.</w:delText>
        </w:r>
      </w:del>
    </w:p>
    <w:p w14:paraId="54F35E05" w14:textId="45C3B01A" w:rsidR="007F4842" w:rsidRPr="00FB3BD2" w:rsidDel="00041C49" w:rsidRDefault="007F4842" w:rsidP="00345924">
      <w:pPr>
        <w:pStyle w:val="ListParagraph"/>
        <w:ind w:left="1080"/>
        <w:rPr>
          <w:del w:id="782" w:author="ACER" w:date="2020-10-02T10:54:00Z"/>
          <w:b/>
          <w:bCs/>
          <w:noProof/>
          <w:lang w:val="en-US"/>
          <w:rPrChange w:id="783" w:author="ACER" w:date="2020-10-02T10:59:00Z">
            <w:rPr>
              <w:del w:id="784" w:author="ACER" w:date="2020-10-02T10:54:00Z"/>
              <w:noProof/>
              <w:lang w:val="en-US"/>
            </w:rPr>
          </w:rPrChange>
        </w:rPr>
      </w:pPr>
    </w:p>
    <w:p w14:paraId="3D59EE39" w14:textId="34FB6F76" w:rsidR="007F4842" w:rsidRPr="00FB3BD2" w:rsidDel="00041C49" w:rsidRDefault="007F4842" w:rsidP="00463726">
      <w:pPr>
        <w:pStyle w:val="ListParagraph"/>
        <w:numPr>
          <w:ilvl w:val="0"/>
          <w:numId w:val="20"/>
        </w:numPr>
        <w:rPr>
          <w:del w:id="785" w:author="ACER" w:date="2020-10-02T10:54:00Z"/>
          <w:b/>
          <w:bCs/>
          <w:noProof/>
          <w:lang w:val="en-US"/>
          <w:rPrChange w:id="786" w:author="ACER" w:date="2020-10-02T10:59:00Z">
            <w:rPr>
              <w:del w:id="787" w:author="ACER" w:date="2020-10-02T10:54:00Z"/>
              <w:noProof/>
              <w:lang w:val="en-US"/>
            </w:rPr>
          </w:rPrChange>
        </w:rPr>
      </w:pPr>
      <w:del w:id="788" w:author="ACER" w:date="2020-10-02T10:54:00Z">
        <w:r w:rsidRPr="00FB3BD2" w:rsidDel="00041C49">
          <w:rPr>
            <w:b/>
            <w:bCs/>
            <w:noProof/>
            <w:lang w:val="en-US"/>
            <w:rPrChange w:id="789" w:author="ACER" w:date="2020-10-02T10:59:00Z">
              <w:rPr>
                <w:noProof/>
                <w:lang w:val="en-US"/>
              </w:rPr>
            </w:rPrChange>
          </w:rPr>
          <w:delText xml:space="preserve">It </w:delText>
        </w:r>
        <w:r w:rsidR="00345924" w:rsidRPr="00FB3BD2" w:rsidDel="00041C49">
          <w:rPr>
            <w:b/>
            <w:bCs/>
            <w:noProof/>
            <w:lang w:val="en-US"/>
            <w:rPrChange w:id="790" w:author="ACER" w:date="2020-10-02T10:59:00Z">
              <w:rPr>
                <w:noProof/>
                <w:lang w:val="en-US"/>
              </w:rPr>
            </w:rPrChange>
          </w:rPr>
          <w:delText xml:space="preserve">could be sorted by color into iron and gold. A less tedious approach would be to use a magnet to attract the iron filings, leaving the gold ones behind. </w:delText>
        </w:r>
      </w:del>
    </w:p>
    <w:p w14:paraId="41029F2E" w14:textId="2CEFD783" w:rsidR="007F4842" w:rsidRPr="00FB3BD2" w:rsidDel="00041C49" w:rsidRDefault="007F4842" w:rsidP="00345924">
      <w:pPr>
        <w:pStyle w:val="ListParagraph"/>
        <w:ind w:left="1080"/>
        <w:rPr>
          <w:del w:id="791" w:author="ACER" w:date="2020-10-02T10:54:00Z"/>
          <w:b/>
          <w:bCs/>
          <w:noProof/>
          <w:lang w:val="en-US"/>
          <w:rPrChange w:id="792" w:author="ACER" w:date="2020-10-02T10:59:00Z">
            <w:rPr>
              <w:del w:id="793" w:author="ACER" w:date="2020-10-02T10:54:00Z"/>
              <w:noProof/>
              <w:lang w:val="en-US"/>
            </w:rPr>
          </w:rPrChange>
        </w:rPr>
      </w:pPr>
    </w:p>
    <w:p w14:paraId="554814C1" w14:textId="106AA4E3" w:rsidR="00A265A5" w:rsidRPr="00FB3BD2" w:rsidDel="00041C49" w:rsidRDefault="00345924" w:rsidP="00463726">
      <w:pPr>
        <w:pStyle w:val="ListParagraph"/>
        <w:numPr>
          <w:ilvl w:val="0"/>
          <w:numId w:val="20"/>
        </w:numPr>
        <w:rPr>
          <w:del w:id="794" w:author="ACER" w:date="2020-10-02T10:54:00Z"/>
          <w:b/>
          <w:bCs/>
          <w:noProof/>
          <w:lang w:val="en-US"/>
          <w:rPrChange w:id="795" w:author="ACER" w:date="2020-10-02T10:59:00Z">
            <w:rPr>
              <w:del w:id="796" w:author="ACER" w:date="2020-10-02T10:54:00Z"/>
              <w:noProof/>
              <w:lang w:val="en-US"/>
            </w:rPr>
          </w:rPrChange>
        </w:rPr>
      </w:pPr>
      <w:del w:id="797" w:author="ACER" w:date="2020-10-02T10:54:00Z">
        <w:r w:rsidRPr="00FB3BD2" w:rsidDel="00041C49">
          <w:rPr>
            <w:b/>
            <w:bCs/>
            <w:noProof/>
            <w:lang w:val="en-US"/>
            <w:rPrChange w:id="798" w:author="ACER" w:date="2020-10-02T10:59:00Z">
              <w:rPr>
                <w:noProof/>
                <w:lang w:val="en-US"/>
              </w:rPr>
            </w:rPrChange>
          </w:rPr>
          <w:delText>We can also take advantage of an important chemical difference between these two metals: Many acids dissolve iron but not gold. Thus</w:delText>
        </w:r>
        <w:r w:rsidR="00A265A5" w:rsidRPr="00FB3BD2" w:rsidDel="00041C49">
          <w:rPr>
            <w:b/>
            <w:bCs/>
            <w:noProof/>
            <w:lang w:val="en-US"/>
            <w:rPrChange w:id="799" w:author="ACER" w:date="2020-10-02T10:59:00Z">
              <w:rPr>
                <w:noProof/>
                <w:lang w:val="en-US"/>
              </w:rPr>
            </w:rPrChange>
          </w:rPr>
          <w:delText xml:space="preserve"> we can proceed as follows</w:delText>
        </w:r>
        <w:r w:rsidRPr="00FB3BD2" w:rsidDel="00041C49">
          <w:rPr>
            <w:b/>
            <w:bCs/>
            <w:noProof/>
            <w:lang w:val="en-US"/>
            <w:rPrChange w:id="800" w:author="ACER" w:date="2020-10-02T10:59:00Z">
              <w:rPr>
                <w:noProof/>
                <w:lang w:val="en-US"/>
              </w:rPr>
            </w:rPrChange>
          </w:rPr>
          <w:delText xml:space="preserve">, </w:delText>
        </w:r>
      </w:del>
    </w:p>
    <w:p w14:paraId="495116B1" w14:textId="66446424" w:rsidR="00A265A5" w:rsidRPr="00FB3BD2" w:rsidDel="00041C49" w:rsidRDefault="00A265A5" w:rsidP="00A265A5">
      <w:pPr>
        <w:pStyle w:val="ListParagraph"/>
        <w:rPr>
          <w:del w:id="801" w:author="ACER" w:date="2020-10-02T10:54:00Z"/>
          <w:b/>
          <w:bCs/>
          <w:noProof/>
          <w:lang w:val="en-US"/>
          <w:rPrChange w:id="802" w:author="ACER" w:date="2020-10-02T10:59:00Z">
            <w:rPr>
              <w:del w:id="803" w:author="ACER" w:date="2020-10-02T10:54:00Z"/>
              <w:noProof/>
              <w:lang w:val="en-US"/>
            </w:rPr>
          </w:rPrChange>
        </w:rPr>
      </w:pPr>
    </w:p>
    <w:p w14:paraId="145D27FD" w14:textId="3DC330CD" w:rsidR="007F4842" w:rsidRPr="00FB3BD2" w:rsidDel="00041C49" w:rsidRDefault="00A265A5" w:rsidP="00463726">
      <w:pPr>
        <w:pStyle w:val="ListParagraph"/>
        <w:numPr>
          <w:ilvl w:val="0"/>
          <w:numId w:val="22"/>
        </w:numPr>
        <w:rPr>
          <w:del w:id="804" w:author="ACER" w:date="2020-10-02T10:54:00Z"/>
          <w:b/>
          <w:bCs/>
          <w:noProof/>
          <w:lang w:val="en-US"/>
          <w:rPrChange w:id="805" w:author="ACER" w:date="2020-10-02T10:59:00Z">
            <w:rPr>
              <w:del w:id="806" w:author="ACER" w:date="2020-10-02T10:54:00Z"/>
              <w:noProof/>
              <w:lang w:val="en-US"/>
            </w:rPr>
          </w:rPrChange>
        </w:rPr>
      </w:pPr>
      <w:del w:id="807" w:author="ACER" w:date="2020-10-02T10:54:00Z">
        <w:r w:rsidRPr="00FB3BD2" w:rsidDel="00041C49">
          <w:rPr>
            <w:b/>
            <w:bCs/>
            <w:noProof/>
            <w:lang w:val="en-US"/>
            <w:rPrChange w:id="808" w:author="ACER" w:date="2020-10-02T10:59:00Z">
              <w:rPr>
                <w:noProof/>
                <w:lang w:val="en-US"/>
              </w:rPr>
            </w:rPrChange>
          </w:rPr>
          <w:delText>P</w:delText>
        </w:r>
        <w:r w:rsidR="00345924" w:rsidRPr="00FB3BD2" w:rsidDel="00041C49">
          <w:rPr>
            <w:b/>
            <w:bCs/>
            <w:noProof/>
            <w:lang w:val="en-US"/>
            <w:rPrChange w:id="809" w:author="ACER" w:date="2020-10-02T10:59:00Z">
              <w:rPr>
                <w:noProof/>
                <w:lang w:val="en-US"/>
              </w:rPr>
            </w:rPrChange>
          </w:rPr>
          <w:delText>ut our mixture into an appropriate acid, the acid would dissolve the iron and the solid gold would be left behind.</w:delText>
        </w:r>
      </w:del>
    </w:p>
    <w:p w14:paraId="54D3CCBB" w14:textId="043401A4" w:rsidR="007F4842" w:rsidRPr="00FB3BD2" w:rsidDel="00041C49" w:rsidRDefault="007F4842" w:rsidP="007F4842">
      <w:pPr>
        <w:pStyle w:val="ListParagraph"/>
        <w:rPr>
          <w:del w:id="810" w:author="ACER" w:date="2020-10-02T10:54:00Z"/>
          <w:b/>
          <w:bCs/>
          <w:noProof/>
          <w:lang w:val="en-US"/>
          <w:rPrChange w:id="811" w:author="ACER" w:date="2020-10-02T10:59:00Z">
            <w:rPr>
              <w:del w:id="812" w:author="ACER" w:date="2020-10-02T10:54:00Z"/>
              <w:noProof/>
              <w:lang w:val="en-US"/>
            </w:rPr>
          </w:rPrChange>
        </w:rPr>
      </w:pPr>
    </w:p>
    <w:p w14:paraId="2D61C1AC" w14:textId="7195B4AB" w:rsidR="00C061C0" w:rsidRPr="00FB3BD2" w:rsidDel="00041C49" w:rsidRDefault="00345924" w:rsidP="00463726">
      <w:pPr>
        <w:pStyle w:val="ListParagraph"/>
        <w:numPr>
          <w:ilvl w:val="0"/>
          <w:numId w:val="21"/>
        </w:numPr>
        <w:rPr>
          <w:del w:id="813" w:author="ACER" w:date="2020-10-02T10:54:00Z"/>
          <w:b/>
          <w:bCs/>
          <w:noProof/>
          <w:lang w:val="en-US"/>
          <w:rPrChange w:id="814" w:author="ACER" w:date="2020-10-02T10:59:00Z">
            <w:rPr>
              <w:del w:id="815" w:author="ACER" w:date="2020-10-02T10:54:00Z"/>
              <w:noProof/>
              <w:lang w:val="en-US"/>
            </w:rPr>
          </w:rPrChange>
        </w:rPr>
      </w:pPr>
      <w:del w:id="816" w:author="ACER" w:date="2020-10-02T10:54:00Z">
        <w:r w:rsidRPr="00FB3BD2" w:rsidDel="00041C49">
          <w:rPr>
            <w:b/>
            <w:bCs/>
            <w:noProof/>
            <w:lang w:val="en-US"/>
            <w:rPrChange w:id="817" w:author="ACER" w:date="2020-10-02T10:59:00Z">
              <w:rPr>
                <w:noProof/>
                <w:lang w:val="en-US"/>
              </w:rPr>
            </w:rPrChange>
          </w:rPr>
          <w:delText xml:space="preserve">The two could then be separated by filtration. </w:delText>
        </w:r>
      </w:del>
    </w:p>
    <w:p w14:paraId="1A4FC0B3" w14:textId="1740F557" w:rsidR="00C061C0" w:rsidRPr="00FB3BD2" w:rsidDel="00041C49" w:rsidRDefault="00C061C0" w:rsidP="00C061C0">
      <w:pPr>
        <w:pStyle w:val="ListParagraph"/>
        <w:rPr>
          <w:del w:id="818" w:author="ACER" w:date="2020-10-02T10:54:00Z"/>
          <w:b/>
          <w:bCs/>
          <w:noProof/>
          <w:lang w:val="en-US"/>
          <w:rPrChange w:id="819" w:author="ACER" w:date="2020-10-02T10:59:00Z">
            <w:rPr>
              <w:del w:id="820" w:author="ACER" w:date="2020-10-02T10:54:00Z"/>
              <w:noProof/>
              <w:lang w:val="en-US"/>
            </w:rPr>
          </w:rPrChange>
        </w:rPr>
      </w:pPr>
    </w:p>
    <w:p w14:paraId="4D9EC1FD" w14:textId="49FF5EC8" w:rsidR="00345924" w:rsidRPr="00FB3BD2" w:rsidDel="00041C49" w:rsidRDefault="00345924" w:rsidP="00463726">
      <w:pPr>
        <w:pStyle w:val="ListParagraph"/>
        <w:numPr>
          <w:ilvl w:val="0"/>
          <w:numId w:val="21"/>
        </w:numPr>
        <w:rPr>
          <w:del w:id="821" w:author="ACER" w:date="2020-10-02T10:54:00Z"/>
          <w:b/>
          <w:bCs/>
          <w:noProof/>
          <w:lang w:val="en-US"/>
          <w:rPrChange w:id="822" w:author="ACER" w:date="2020-10-02T10:59:00Z">
            <w:rPr>
              <w:del w:id="823" w:author="ACER" w:date="2020-10-02T10:54:00Z"/>
              <w:noProof/>
              <w:lang w:val="en-US"/>
            </w:rPr>
          </w:rPrChange>
        </w:rPr>
      </w:pPr>
      <w:del w:id="824" w:author="ACER" w:date="2020-10-02T10:54:00Z">
        <w:r w:rsidRPr="00FB3BD2" w:rsidDel="00041C49">
          <w:rPr>
            <w:b/>
            <w:bCs/>
            <w:noProof/>
            <w:lang w:val="en-US"/>
            <w:rPrChange w:id="825" w:author="ACER" w:date="2020-10-02T10:59:00Z">
              <w:rPr>
                <w:noProof/>
                <w:lang w:val="en-US"/>
              </w:rPr>
            </w:rPrChange>
          </w:rPr>
          <w:delText>We would have to use other chemical reactions, which we will learn about later, to transform the dissolved iron back into metal.</w:delText>
        </w:r>
      </w:del>
    </w:p>
    <w:p w14:paraId="0467E859" w14:textId="64E3EA8F" w:rsidR="00345924" w:rsidRPr="00FB3BD2" w:rsidDel="00041C49" w:rsidRDefault="00345924" w:rsidP="00345924">
      <w:pPr>
        <w:pStyle w:val="ListParagraph"/>
        <w:ind w:left="1080"/>
        <w:rPr>
          <w:del w:id="826" w:author="ACER" w:date="2020-10-02T10:54:00Z"/>
          <w:b/>
          <w:bCs/>
          <w:noProof/>
          <w:rPrChange w:id="827" w:author="ACER" w:date="2020-10-02T10:59:00Z">
            <w:rPr>
              <w:del w:id="828" w:author="ACER" w:date="2020-10-02T10:54:00Z"/>
              <w:noProof/>
            </w:rPr>
          </w:rPrChange>
        </w:rPr>
      </w:pPr>
    </w:p>
    <w:p w14:paraId="7E6F1EAE" w14:textId="45472DCE" w:rsidR="00C061C0" w:rsidRPr="00FB3BD2" w:rsidDel="005F00E0" w:rsidRDefault="00C061C0" w:rsidP="00C061C0">
      <w:pPr>
        <w:pStyle w:val="ListParagraph"/>
        <w:ind w:left="1080"/>
        <w:rPr>
          <w:del w:id="829" w:author="ACER" w:date="2020-10-02T10:58:00Z"/>
          <w:b/>
          <w:bCs/>
          <w:rPrChange w:id="830" w:author="ACER" w:date="2020-10-02T10:59:00Z">
            <w:rPr>
              <w:del w:id="831" w:author="ACER" w:date="2020-10-02T10:58:00Z"/>
            </w:rPr>
          </w:rPrChange>
        </w:rPr>
      </w:pPr>
    </w:p>
    <w:p w14:paraId="14E5BF5A" w14:textId="496D3AA1" w:rsidR="006136C5" w:rsidRPr="00FB3BD2" w:rsidRDefault="006136C5" w:rsidP="00F06439">
      <w:pPr>
        <w:pStyle w:val="ListParagraph"/>
        <w:ind w:left="1080"/>
        <w:rPr>
          <w:b/>
          <w:bCs/>
          <w:rPrChange w:id="832" w:author="ACER" w:date="2020-10-02T10:59:00Z">
            <w:rPr/>
          </w:rPrChange>
        </w:rPr>
        <w:pPrChange w:id="833" w:author="ACER" w:date="2020-10-02T10:59:00Z">
          <w:pPr>
            <w:pStyle w:val="ListParagraph"/>
            <w:numPr>
              <w:numId w:val="2"/>
            </w:numPr>
            <w:ind w:left="1080" w:hanging="360"/>
          </w:pPr>
        </w:pPrChange>
      </w:pPr>
      <w:r w:rsidRPr="00FB3BD2">
        <w:rPr>
          <w:b/>
          <w:bCs/>
          <w:rPrChange w:id="834" w:author="ACER" w:date="2020-10-02T10:59:00Z">
            <w:rPr/>
          </w:rPrChange>
        </w:rPr>
        <w:t>Activities/Exercises</w:t>
      </w:r>
    </w:p>
    <w:p w14:paraId="6B581AF9" w14:textId="6260089B" w:rsidR="00066E6E" w:rsidRDefault="00066E6E" w:rsidP="00D10E0D">
      <w:pPr>
        <w:pStyle w:val="ListParagraph"/>
        <w:ind w:left="1440"/>
      </w:pPr>
    </w:p>
    <w:p w14:paraId="19370A50" w14:textId="47BC0A95" w:rsidR="00850692" w:rsidRPr="00866527" w:rsidRDefault="00052301" w:rsidP="0037543D">
      <w:pPr>
        <w:pStyle w:val="ListParagraph"/>
        <w:numPr>
          <w:ilvl w:val="0"/>
          <w:numId w:val="40"/>
        </w:numPr>
        <w:rPr>
          <w:rPrChange w:id="835" w:author="ACER" w:date="2020-10-02T10:54:00Z">
            <w:rPr/>
          </w:rPrChange>
        </w:rPr>
        <w:pPrChange w:id="836" w:author="ACER" w:date="2020-10-02T10:59:00Z">
          <w:pPr>
            <w:pStyle w:val="ListParagraph"/>
            <w:ind w:left="1440"/>
          </w:pPr>
        </w:pPrChange>
      </w:pPr>
      <w:del w:id="837" w:author="ACER" w:date="2020-10-02T10:59:00Z">
        <w:r w:rsidDel="0037543D">
          <w:delText>1.</w:delText>
        </w:r>
      </w:del>
      <w:r w:rsidR="00B17E7B">
        <w:t xml:space="preserve">Identify and explain </w:t>
      </w:r>
      <w:r w:rsidR="005E03C4">
        <w:t>the</w:t>
      </w:r>
      <w:r w:rsidR="00B17E7B">
        <w:t xml:space="preserve"> change </w:t>
      </w:r>
      <w:r w:rsidR="005E03C4">
        <w:t xml:space="preserve">that </w:t>
      </w:r>
      <w:r w:rsidR="00B17E7B" w:rsidRPr="00866527">
        <w:rPr>
          <w:rPrChange w:id="838" w:author="ACER" w:date="2020-10-02T10:54:00Z">
            <w:rPr/>
          </w:rPrChange>
        </w:rPr>
        <w:t>happened in the following example</w:t>
      </w:r>
    </w:p>
    <w:p w14:paraId="7608CC69" w14:textId="4BC451E4" w:rsidR="00B17E7B" w:rsidRPr="00866527" w:rsidRDefault="00B17E7B" w:rsidP="0037543D">
      <w:pPr>
        <w:pStyle w:val="ListParagraph"/>
        <w:numPr>
          <w:ilvl w:val="0"/>
          <w:numId w:val="24"/>
        </w:numPr>
        <w:rPr>
          <w:rPrChange w:id="839" w:author="ACER" w:date="2020-10-02T10:54:00Z">
            <w:rPr/>
          </w:rPrChange>
        </w:rPr>
        <w:pPrChange w:id="840" w:author="ACER" w:date="2020-10-02T10:59:00Z">
          <w:pPr>
            <w:pStyle w:val="ListParagraph"/>
            <w:numPr>
              <w:numId w:val="24"/>
            </w:numPr>
            <w:ind w:left="2160" w:hanging="360"/>
          </w:pPr>
        </w:pPrChange>
      </w:pPr>
      <w:r w:rsidRPr="00866527">
        <w:rPr>
          <w:rPrChange w:id="841" w:author="ACER" w:date="2020-10-02T10:54:00Z">
            <w:rPr/>
          </w:rPrChange>
        </w:rPr>
        <w:t>Plants make sugar from carbon dioxide and water</w:t>
      </w:r>
      <w:ins w:id="842" w:author="ACER" w:date="2020-10-02T11:00:00Z">
        <w:r w:rsidR="00CB353B">
          <w:t>.</w:t>
        </w:r>
      </w:ins>
      <w:r w:rsidR="00052301" w:rsidRPr="00866527">
        <w:rPr>
          <w:rPrChange w:id="843" w:author="ACER" w:date="2020-10-02T10:54:00Z">
            <w:rPr/>
          </w:rPrChange>
        </w:rPr>
        <w:t xml:space="preserve"> </w:t>
      </w:r>
      <w:r w:rsidR="00052301" w:rsidRPr="0037543D">
        <w:rPr>
          <w:i/>
          <w:iCs/>
          <w:rPrChange w:id="844" w:author="ACER" w:date="2020-10-02T10:59:00Z">
            <w:rPr>
              <w:highlight w:val="yellow"/>
            </w:rPr>
          </w:rPrChange>
        </w:rPr>
        <w:t>(chemical)</w:t>
      </w:r>
    </w:p>
    <w:p w14:paraId="6AD84214" w14:textId="6ADE74BF" w:rsidR="00B17E7B" w:rsidRPr="00866527" w:rsidRDefault="00B17E7B" w:rsidP="00463726">
      <w:pPr>
        <w:pStyle w:val="ListParagraph"/>
        <w:numPr>
          <w:ilvl w:val="0"/>
          <w:numId w:val="24"/>
        </w:numPr>
        <w:rPr>
          <w:rPrChange w:id="845" w:author="ACER" w:date="2020-10-02T10:54:00Z">
            <w:rPr/>
          </w:rPrChange>
        </w:rPr>
      </w:pPr>
      <w:r w:rsidRPr="00866527">
        <w:rPr>
          <w:rPrChange w:id="846" w:author="ACER" w:date="2020-10-02T10:54:00Z">
            <w:rPr/>
          </w:rPrChange>
        </w:rPr>
        <w:t>Water vapor in the air forms frost.</w:t>
      </w:r>
      <w:r w:rsidR="00052301" w:rsidRPr="00866527">
        <w:rPr>
          <w:rPrChange w:id="847" w:author="ACER" w:date="2020-10-02T10:54:00Z">
            <w:rPr/>
          </w:rPrChange>
        </w:rPr>
        <w:t xml:space="preserve"> </w:t>
      </w:r>
      <w:r w:rsidR="00052301" w:rsidRPr="00866527">
        <w:rPr>
          <w:i/>
          <w:iCs/>
          <w:rPrChange w:id="848" w:author="ACER" w:date="2020-10-02T10:55:00Z">
            <w:rPr>
              <w:highlight w:val="yellow"/>
            </w:rPr>
          </w:rPrChange>
        </w:rPr>
        <w:t>(physical)</w:t>
      </w:r>
    </w:p>
    <w:p w14:paraId="05A59CD0" w14:textId="77777777" w:rsidR="00963EC5" w:rsidRPr="00866527" w:rsidRDefault="00963EC5" w:rsidP="00BA4C12">
      <w:pPr>
        <w:spacing w:after="0"/>
        <w:ind w:left="1440"/>
        <w:rPr>
          <w:rFonts w:ascii="Georgia" w:hAnsi="Georgia"/>
          <w:sz w:val="24"/>
          <w:szCs w:val="24"/>
          <w:rPrChange w:id="849" w:author="ACER" w:date="2020-10-02T10:54:00Z">
            <w:rPr>
              <w:rFonts w:ascii="Georgia" w:hAnsi="Georgia"/>
              <w:sz w:val="24"/>
              <w:szCs w:val="24"/>
            </w:rPr>
          </w:rPrChange>
        </w:rPr>
      </w:pPr>
    </w:p>
    <w:p w14:paraId="0BBB3C9F" w14:textId="30EE58BD" w:rsidR="00BA4C12" w:rsidRPr="0037543D" w:rsidRDefault="00052301" w:rsidP="0037543D">
      <w:pPr>
        <w:pStyle w:val="ListParagraph"/>
        <w:numPr>
          <w:ilvl w:val="0"/>
          <w:numId w:val="40"/>
        </w:numPr>
        <w:rPr>
          <w:rPrChange w:id="850" w:author="ACER" w:date="2020-10-02T10:59:00Z">
            <w:rPr>
              <w:rFonts w:ascii="Georgia" w:hAnsi="Georgia"/>
              <w:sz w:val="24"/>
              <w:szCs w:val="24"/>
            </w:rPr>
          </w:rPrChange>
        </w:rPr>
        <w:pPrChange w:id="851" w:author="ACER" w:date="2020-10-02T10:59:00Z">
          <w:pPr>
            <w:spacing w:after="0"/>
            <w:ind w:left="1440"/>
          </w:pPr>
        </w:pPrChange>
      </w:pPr>
      <w:del w:id="852" w:author="ACER" w:date="2020-10-02T10:59:00Z">
        <w:r w:rsidRPr="0037543D" w:rsidDel="0037543D">
          <w:rPr>
            <w:rPrChange w:id="853" w:author="ACER" w:date="2020-10-02T10:59:00Z">
              <w:rPr>
                <w:rFonts w:ascii="Georgia" w:hAnsi="Georgia"/>
                <w:sz w:val="24"/>
                <w:szCs w:val="24"/>
              </w:rPr>
            </w:rPrChange>
          </w:rPr>
          <w:delText>2.</w:delText>
        </w:r>
      </w:del>
      <w:r w:rsidR="00BA4C12" w:rsidRPr="0037543D">
        <w:rPr>
          <w:rPrChange w:id="854" w:author="ACER" w:date="2020-10-02T10:59:00Z">
            <w:rPr>
              <w:rFonts w:ascii="Georgia" w:hAnsi="Georgia"/>
              <w:sz w:val="24"/>
              <w:szCs w:val="24"/>
            </w:rPr>
          </w:rPrChange>
        </w:rPr>
        <w:t>Label the following as either physical process or chemical process</w:t>
      </w:r>
    </w:p>
    <w:p w14:paraId="5D60377F" w14:textId="25EFBE0D" w:rsidR="00BA4C12" w:rsidRPr="00866527" w:rsidRDefault="00BA4C12" w:rsidP="00463726">
      <w:pPr>
        <w:pStyle w:val="ListParagraph"/>
        <w:numPr>
          <w:ilvl w:val="0"/>
          <w:numId w:val="26"/>
        </w:numPr>
        <w:rPr>
          <w:rPrChange w:id="855" w:author="ACER" w:date="2020-10-02T10:54:00Z">
            <w:rPr/>
          </w:rPrChange>
        </w:rPr>
      </w:pPr>
      <w:r w:rsidRPr="00866527">
        <w:rPr>
          <w:rPrChange w:id="856" w:author="ACER" w:date="2020-10-02T10:54:00Z">
            <w:rPr/>
          </w:rPrChange>
        </w:rPr>
        <w:t>Boiling a pot of water</w:t>
      </w:r>
      <w:r w:rsidR="002B1EF2" w:rsidRPr="00866527">
        <w:rPr>
          <w:rPrChange w:id="857" w:author="ACER" w:date="2020-10-02T10:54:00Z">
            <w:rPr/>
          </w:rPrChange>
        </w:rPr>
        <w:t xml:space="preserve"> </w:t>
      </w:r>
      <w:r w:rsidR="002B1EF2" w:rsidRPr="00866527">
        <w:rPr>
          <w:i/>
          <w:iCs/>
          <w:rPrChange w:id="858" w:author="ACER" w:date="2020-10-02T10:54:00Z">
            <w:rPr>
              <w:highlight w:val="yellow"/>
            </w:rPr>
          </w:rPrChange>
        </w:rPr>
        <w:t>(physical)</w:t>
      </w:r>
    </w:p>
    <w:p w14:paraId="2D3093C2" w14:textId="01696892" w:rsidR="00BA4C12" w:rsidRPr="00866527" w:rsidRDefault="00BA4C12" w:rsidP="00463726">
      <w:pPr>
        <w:pStyle w:val="ListParagraph"/>
        <w:numPr>
          <w:ilvl w:val="0"/>
          <w:numId w:val="26"/>
        </w:numPr>
        <w:rPr>
          <w:rPrChange w:id="859" w:author="ACER" w:date="2020-10-02T10:54:00Z">
            <w:rPr/>
          </w:rPrChange>
        </w:rPr>
      </w:pPr>
      <w:r w:rsidRPr="00866527">
        <w:rPr>
          <w:rPrChange w:id="860" w:author="ACER" w:date="2020-10-02T10:54:00Z">
            <w:rPr/>
          </w:rPrChange>
        </w:rPr>
        <w:t>Rusting of a nail</w:t>
      </w:r>
      <w:r w:rsidR="002B1EF2" w:rsidRPr="00866527">
        <w:rPr>
          <w:rPrChange w:id="861" w:author="ACER" w:date="2020-10-02T10:54:00Z">
            <w:rPr/>
          </w:rPrChange>
        </w:rPr>
        <w:t xml:space="preserve"> </w:t>
      </w:r>
      <w:r w:rsidR="002B1EF2" w:rsidRPr="00866527">
        <w:rPr>
          <w:i/>
          <w:iCs/>
          <w:rPrChange w:id="862" w:author="ACER" w:date="2020-10-02T10:54:00Z">
            <w:rPr>
              <w:highlight w:val="yellow"/>
            </w:rPr>
          </w:rPrChange>
        </w:rPr>
        <w:t>(chemical)</w:t>
      </w:r>
    </w:p>
    <w:p w14:paraId="43DD64D5" w14:textId="4CE64963" w:rsidR="0023554F" w:rsidRPr="00866527" w:rsidRDefault="0023554F" w:rsidP="00463726">
      <w:pPr>
        <w:pStyle w:val="ListParagraph"/>
        <w:numPr>
          <w:ilvl w:val="0"/>
          <w:numId w:val="26"/>
        </w:numPr>
        <w:rPr>
          <w:rPrChange w:id="863" w:author="ACER" w:date="2020-10-02T10:54:00Z">
            <w:rPr/>
          </w:rPrChange>
        </w:rPr>
      </w:pPr>
      <w:r w:rsidRPr="00866527">
        <w:rPr>
          <w:rPrChange w:id="864" w:author="ACER" w:date="2020-10-02T10:54:00Z">
            <w:rPr/>
          </w:rPrChange>
        </w:rPr>
        <w:t xml:space="preserve">Digesting a meal </w:t>
      </w:r>
      <w:r w:rsidRPr="00866527">
        <w:rPr>
          <w:i/>
          <w:iCs/>
          <w:rPrChange w:id="865" w:author="ACER" w:date="2020-10-02T10:54:00Z">
            <w:rPr>
              <w:highlight w:val="yellow"/>
            </w:rPr>
          </w:rPrChange>
        </w:rPr>
        <w:t>(chemical)</w:t>
      </w:r>
    </w:p>
    <w:p w14:paraId="399A419E" w14:textId="77777777" w:rsidR="00052301" w:rsidRPr="00866527" w:rsidRDefault="00052301" w:rsidP="00052301">
      <w:pPr>
        <w:pStyle w:val="ListParagraph"/>
        <w:ind w:left="2160"/>
        <w:rPr>
          <w:rPrChange w:id="866" w:author="ACER" w:date="2020-10-02T10:54:00Z">
            <w:rPr/>
          </w:rPrChange>
        </w:rPr>
      </w:pPr>
    </w:p>
    <w:p w14:paraId="4CEA9B0A" w14:textId="67AAB84A" w:rsidR="006136C5" w:rsidRPr="00FB3BD2" w:rsidRDefault="006136C5" w:rsidP="00FB3BD2">
      <w:pPr>
        <w:pStyle w:val="ListParagraph"/>
        <w:ind w:left="1080"/>
        <w:rPr>
          <w:ins w:id="867" w:author="ACER" w:date="2020-10-02T10:59:00Z"/>
          <w:b/>
          <w:bCs/>
          <w:rPrChange w:id="868" w:author="ACER" w:date="2020-10-02T10:59:00Z">
            <w:rPr>
              <w:ins w:id="869" w:author="ACER" w:date="2020-10-02T10:59:00Z"/>
            </w:rPr>
          </w:rPrChange>
        </w:rPr>
      </w:pPr>
      <w:r w:rsidRPr="00FB3BD2">
        <w:rPr>
          <w:b/>
          <w:bCs/>
          <w:rPrChange w:id="870" w:author="ACER" w:date="2020-10-02T10:59:00Z">
            <w:rPr/>
          </w:rPrChange>
        </w:rPr>
        <w:t>Evaluation/Post-test</w:t>
      </w:r>
    </w:p>
    <w:p w14:paraId="1B6CD78F" w14:textId="77777777" w:rsidR="00FB3BD2" w:rsidRPr="00866527" w:rsidRDefault="00FB3BD2" w:rsidP="00FB3BD2">
      <w:pPr>
        <w:pStyle w:val="ListParagraph"/>
        <w:ind w:left="1080"/>
        <w:rPr>
          <w:rPrChange w:id="871" w:author="ACER" w:date="2020-10-02T10:54:00Z">
            <w:rPr/>
          </w:rPrChange>
        </w:rPr>
        <w:pPrChange w:id="872" w:author="ACER" w:date="2020-10-02T10:59:00Z">
          <w:pPr>
            <w:pStyle w:val="ListParagraph"/>
            <w:numPr>
              <w:numId w:val="2"/>
            </w:numPr>
            <w:ind w:left="1080" w:hanging="360"/>
          </w:pPr>
        </w:pPrChange>
      </w:pPr>
    </w:p>
    <w:p w14:paraId="656FE062" w14:textId="1FA6E712" w:rsidR="008972B3" w:rsidRPr="00866527" w:rsidRDefault="008972B3" w:rsidP="00463726">
      <w:pPr>
        <w:pStyle w:val="ListParagraph"/>
        <w:numPr>
          <w:ilvl w:val="0"/>
          <w:numId w:val="23"/>
        </w:numPr>
        <w:rPr>
          <w:rPrChange w:id="873" w:author="ACER" w:date="2020-10-02T10:54:00Z">
            <w:rPr/>
          </w:rPrChange>
        </w:rPr>
      </w:pPr>
      <w:r w:rsidRPr="00866527">
        <w:rPr>
          <w:lang w:val="en-US"/>
          <w:rPrChange w:id="874" w:author="ACER" w:date="2020-10-02T10:54:00Z">
            <w:rPr>
              <w:lang w:val="en-US"/>
            </w:rPr>
          </w:rPrChange>
        </w:rPr>
        <w:t xml:space="preserve">_____ properties describe the way a substance may change or react to form other substances. </w:t>
      </w:r>
      <w:r w:rsidRPr="00866527">
        <w:rPr>
          <w:i/>
          <w:iCs/>
          <w:lang w:val="en-US"/>
          <w:rPrChange w:id="875" w:author="ACER" w:date="2020-10-02T10:54:00Z">
            <w:rPr>
              <w:highlight w:val="yellow"/>
              <w:lang w:val="en-US"/>
            </w:rPr>
          </w:rPrChange>
        </w:rPr>
        <w:t>(chemical properties)</w:t>
      </w:r>
    </w:p>
    <w:p w14:paraId="7F144742" w14:textId="003193E8" w:rsidR="007818F7" w:rsidRPr="00866527" w:rsidRDefault="007818F7" w:rsidP="00463726">
      <w:pPr>
        <w:pStyle w:val="ListParagraph"/>
        <w:numPr>
          <w:ilvl w:val="0"/>
          <w:numId w:val="23"/>
        </w:numPr>
        <w:rPr>
          <w:rPrChange w:id="876" w:author="ACER" w:date="2020-10-02T10:54:00Z">
            <w:rPr/>
          </w:rPrChange>
        </w:rPr>
      </w:pPr>
      <w:r w:rsidRPr="00866527">
        <w:rPr>
          <w:lang w:val="en-US"/>
          <w:rPrChange w:id="877" w:author="ACER" w:date="2020-10-02T10:54:00Z">
            <w:rPr>
              <w:lang w:val="en-US"/>
            </w:rPr>
          </w:rPrChange>
        </w:rPr>
        <w:t xml:space="preserve">What is the method used in separating the components of a homogeneous mixture? </w:t>
      </w:r>
      <w:r w:rsidRPr="00866527">
        <w:rPr>
          <w:i/>
          <w:iCs/>
          <w:lang w:val="en-US"/>
          <w:rPrChange w:id="878" w:author="ACER" w:date="2020-10-02T10:54:00Z">
            <w:rPr>
              <w:highlight w:val="yellow"/>
              <w:lang w:val="en-US"/>
            </w:rPr>
          </w:rPrChange>
        </w:rPr>
        <w:t>(distillation</w:t>
      </w:r>
      <w:r w:rsidR="00305D3C" w:rsidRPr="00866527">
        <w:rPr>
          <w:i/>
          <w:iCs/>
          <w:lang w:val="en-US"/>
          <w:rPrChange w:id="879" w:author="ACER" w:date="2020-10-02T10:54:00Z">
            <w:rPr>
              <w:highlight w:val="yellow"/>
              <w:lang w:val="en-US"/>
            </w:rPr>
          </w:rPrChange>
        </w:rPr>
        <w:t xml:space="preserve"> process</w:t>
      </w:r>
      <w:r w:rsidRPr="00866527">
        <w:rPr>
          <w:i/>
          <w:iCs/>
          <w:lang w:val="en-US"/>
          <w:rPrChange w:id="880" w:author="ACER" w:date="2020-10-02T10:54:00Z">
            <w:rPr>
              <w:highlight w:val="yellow"/>
              <w:lang w:val="en-US"/>
            </w:rPr>
          </w:rPrChange>
        </w:rPr>
        <w:t>)</w:t>
      </w:r>
    </w:p>
    <w:p w14:paraId="0903DCAA" w14:textId="43B55CEF" w:rsidR="008B591A" w:rsidRDefault="00D109C9" w:rsidP="00463726">
      <w:pPr>
        <w:pStyle w:val="ListParagraph"/>
        <w:numPr>
          <w:ilvl w:val="0"/>
          <w:numId w:val="23"/>
        </w:numPr>
        <w:rPr>
          <w:ins w:id="881" w:author="ACER" w:date="2020-10-02T10:55:00Z"/>
        </w:rPr>
      </w:pPr>
      <w:r w:rsidRPr="00866527">
        <w:rPr>
          <w:rPrChange w:id="882" w:author="ACER" w:date="2020-10-02T10:54:00Z">
            <w:rPr/>
          </w:rPrChange>
        </w:rPr>
        <w:t>Give 3 examples of physical properties of matter</w:t>
      </w:r>
    </w:p>
    <w:p w14:paraId="1FBB1CF6" w14:textId="024C481C" w:rsidR="00866527" w:rsidRPr="00D25AB9" w:rsidRDefault="00A30DF3" w:rsidP="00A30DF3">
      <w:pPr>
        <w:pStyle w:val="ListParagraph"/>
        <w:numPr>
          <w:ilvl w:val="0"/>
          <w:numId w:val="39"/>
        </w:numPr>
        <w:rPr>
          <w:ins w:id="883" w:author="ACER" w:date="2020-10-02T10:55:00Z"/>
          <w:i/>
          <w:iCs/>
          <w:rPrChange w:id="884" w:author="ACER" w:date="2020-10-02T10:56:00Z">
            <w:rPr>
              <w:ins w:id="885" w:author="ACER" w:date="2020-10-02T10:55:00Z"/>
            </w:rPr>
          </w:rPrChange>
        </w:rPr>
      </w:pPr>
      <w:ins w:id="886" w:author="ACER" w:date="2020-10-02T10:55:00Z">
        <w:r w:rsidRPr="00D25AB9">
          <w:rPr>
            <w:i/>
            <w:iCs/>
            <w:rPrChange w:id="887" w:author="ACER" w:date="2020-10-02T10:56:00Z">
              <w:rPr/>
            </w:rPrChange>
          </w:rPr>
          <w:t>Length</w:t>
        </w:r>
      </w:ins>
    </w:p>
    <w:p w14:paraId="1C4C0A27" w14:textId="032CC858" w:rsidR="00A30DF3" w:rsidRPr="00D25AB9" w:rsidRDefault="00A30DF3" w:rsidP="00A30DF3">
      <w:pPr>
        <w:pStyle w:val="ListParagraph"/>
        <w:numPr>
          <w:ilvl w:val="0"/>
          <w:numId w:val="39"/>
        </w:numPr>
        <w:rPr>
          <w:ins w:id="888" w:author="ACER" w:date="2020-10-02T10:56:00Z"/>
          <w:i/>
          <w:iCs/>
          <w:rPrChange w:id="889" w:author="ACER" w:date="2020-10-02T10:56:00Z">
            <w:rPr>
              <w:ins w:id="890" w:author="ACER" w:date="2020-10-02T10:56:00Z"/>
            </w:rPr>
          </w:rPrChange>
        </w:rPr>
      </w:pPr>
      <w:ins w:id="891" w:author="ACER" w:date="2020-10-02T10:56:00Z">
        <w:r w:rsidRPr="00D25AB9">
          <w:rPr>
            <w:i/>
            <w:iCs/>
            <w:rPrChange w:id="892" w:author="ACER" w:date="2020-10-02T10:56:00Z">
              <w:rPr/>
            </w:rPrChange>
          </w:rPr>
          <w:t>Color</w:t>
        </w:r>
      </w:ins>
    </w:p>
    <w:p w14:paraId="680E9AE1" w14:textId="6E87960A" w:rsidR="00A30DF3" w:rsidRPr="00D25AB9" w:rsidRDefault="00A30DF3" w:rsidP="00A30DF3">
      <w:pPr>
        <w:pStyle w:val="ListParagraph"/>
        <w:numPr>
          <w:ilvl w:val="0"/>
          <w:numId w:val="39"/>
        </w:numPr>
        <w:rPr>
          <w:ins w:id="893" w:author="ACER" w:date="2020-10-02T10:55:00Z"/>
          <w:i/>
          <w:iCs/>
          <w:rPrChange w:id="894" w:author="ACER" w:date="2020-10-02T10:56:00Z">
            <w:rPr>
              <w:ins w:id="895" w:author="ACER" w:date="2020-10-02T10:55:00Z"/>
            </w:rPr>
          </w:rPrChange>
        </w:rPr>
        <w:pPrChange w:id="896" w:author="ACER" w:date="2020-10-02T10:55:00Z">
          <w:pPr>
            <w:pStyle w:val="ListParagraph"/>
            <w:ind w:left="1440"/>
          </w:pPr>
        </w:pPrChange>
      </w:pPr>
      <w:ins w:id="897" w:author="ACER" w:date="2020-10-02T10:56:00Z">
        <w:r w:rsidRPr="00D25AB9">
          <w:rPr>
            <w:i/>
            <w:iCs/>
            <w:rPrChange w:id="898" w:author="ACER" w:date="2020-10-02T10:56:00Z">
              <w:rPr/>
            </w:rPrChange>
          </w:rPr>
          <w:t>Odor</w:t>
        </w:r>
      </w:ins>
    </w:p>
    <w:p w14:paraId="4965992A" w14:textId="2FE9177D" w:rsidR="00866527" w:rsidRPr="00866527" w:rsidDel="00616912" w:rsidRDefault="00866527" w:rsidP="00866527">
      <w:pPr>
        <w:pStyle w:val="ListParagraph"/>
        <w:ind w:left="1440"/>
        <w:rPr>
          <w:del w:id="899" w:author="ACER" w:date="2020-10-02T11:00:00Z"/>
          <w:rPrChange w:id="900" w:author="ACER" w:date="2020-10-02T10:54:00Z">
            <w:rPr>
              <w:del w:id="901" w:author="ACER" w:date="2020-10-02T11:00:00Z"/>
            </w:rPr>
          </w:rPrChange>
        </w:rPr>
        <w:pPrChange w:id="902" w:author="ACER" w:date="2020-10-02T10:55:00Z">
          <w:pPr>
            <w:pStyle w:val="ListParagraph"/>
            <w:numPr>
              <w:numId w:val="23"/>
            </w:numPr>
            <w:ind w:left="1440" w:hanging="360"/>
          </w:pPr>
        </w:pPrChange>
      </w:pPr>
    </w:p>
    <w:p w14:paraId="7AE097A9" w14:textId="18104353" w:rsidR="00F25898" w:rsidRDefault="00F25898" w:rsidP="00463726">
      <w:pPr>
        <w:pStyle w:val="ListParagraph"/>
        <w:numPr>
          <w:ilvl w:val="0"/>
          <w:numId w:val="23"/>
        </w:numPr>
        <w:rPr>
          <w:ins w:id="903" w:author="ACER" w:date="2020-10-02T10:55:00Z"/>
        </w:rPr>
      </w:pPr>
      <w:r w:rsidRPr="00866527">
        <w:rPr>
          <w:rPrChange w:id="904" w:author="ACER" w:date="2020-10-02T10:54:00Z">
            <w:rPr/>
          </w:rPrChange>
        </w:rPr>
        <w:t>Describe the separation methods involved in brewing coffee</w:t>
      </w:r>
    </w:p>
    <w:p w14:paraId="42F39275" w14:textId="7ED72033" w:rsidR="00EE5362" w:rsidRPr="007633AB" w:rsidRDefault="00EE5362" w:rsidP="00EE5362">
      <w:pPr>
        <w:pStyle w:val="ListParagraph"/>
        <w:ind w:left="1440"/>
        <w:rPr>
          <w:i/>
          <w:iCs/>
          <w:rPrChange w:id="905" w:author="ACER" w:date="2020-10-02T10:55:00Z">
            <w:rPr/>
          </w:rPrChange>
        </w:rPr>
        <w:pPrChange w:id="906" w:author="ACER" w:date="2020-10-02T10:55:00Z">
          <w:pPr>
            <w:pStyle w:val="ListParagraph"/>
            <w:numPr>
              <w:numId w:val="23"/>
            </w:numPr>
            <w:ind w:left="1440" w:hanging="360"/>
          </w:pPr>
        </w:pPrChange>
      </w:pPr>
      <w:ins w:id="907" w:author="ACER" w:date="2020-10-02T10:55:00Z">
        <w:r w:rsidRPr="007633AB">
          <w:rPr>
            <w:i/>
            <w:iCs/>
            <w:rPrChange w:id="908" w:author="ACER" w:date="2020-10-02T10:55:00Z">
              <w:rPr/>
            </w:rPrChange>
          </w:rPr>
          <w:t>Extraction and filtration methods</w:t>
        </w:r>
      </w:ins>
    </w:p>
    <w:p w14:paraId="0B3FEC4D" w14:textId="53C920A7" w:rsidR="00144165" w:rsidDel="00D03F97" w:rsidRDefault="00144165" w:rsidP="00144165">
      <w:pPr>
        <w:rPr>
          <w:del w:id="909" w:author="ACER" w:date="2020-10-02T10:56:00Z"/>
        </w:rPr>
      </w:pPr>
    </w:p>
    <w:p w14:paraId="4B2D5BD6" w14:textId="65F6981B" w:rsidR="00BF7114" w:rsidRDefault="00BF7114">
      <w:pPr>
        <w:rPr>
          <w:rFonts w:ascii="Georgia" w:hAnsi="Georgia"/>
          <w:sz w:val="24"/>
          <w:szCs w:val="24"/>
        </w:rPr>
      </w:pPr>
      <w:del w:id="910" w:author="ACER" w:date="2020-10-02T10:56:00Z">
        <w:r w:rsidDel="00D03F97">
          <w:rPr>
            <w:rFonts w:ascii="Georgia" w:hAnsi="Georgia"/>
            <w:sz w:val="24"/>
            <w:szCs w:val="24"/>
          </w:rPr>
          <w:br w:type="page"/>
        </w:r>
      </w:del>
    </w:p>
    <w:p w14:paraId="548E9879" w14:textId="1B82497B" w:rsidR="003715CB" w:rsidRPr="0074055E" w:rsidRDefault="0074055E" w:rsidP="003715CB">
      <w:pPr>
        <w:spacing w:after="0" w:line="360" w:lineRule="auto"/>
        <w:rPr>
          <w:rFonts w:ascii="Georgia" w:hAnsi="Georgia"/>
          <w:b/>
          <w:sz w:val="24"/>
          <w:szCs w:val="24"/>
        </w:rPr>
      </w:pPr>
      <w:r w:rsidRPr="0074055E">
        <w:rPr>
          <w:rFonts w:ascii="Georgia" w:hAnsi="Georgia"/>
          <w:b/>
          <w:sz w:val="24"/>
          <w:szCs w:val="24"/>
        </w:rPr>
        <w:t xml:space="preserve">LESSON 3. </w:t>
      </w:r>
      <w:r w:rsidR="003B0D1E" w:rsidRPr="00A838F7">
        <w:rPr>
          <w:rFonts w:ascii="Georgia" w:hAnsi="Georgia"/>
          <w:b/>
          <w:sz w:val="24"/>
          <w:szCs w:val="24"/>
        </w:rPr>
        <w:t>UNITS OF MEASUREMENT</w:t>
      </w:r>
    </w:p>
    <w:p w14:paraId="7D7C416E" w14:textId="7CE1B880" w:rsidR="003715CB" w:rsidDel="00D03F97" w:rsidRDefault="003715CB" w:rsidP="00463726">
      <w:pPr>
        <w:pStyle w:val="ListParagraph"/>
        <w:numPr>
          <w:ilvl w:val="0"/>
          <w:numId w:val="5"/>
        </w:numPr>
        <w:spacing w:line="360" w:lineRule="auto"/>
        <w:rPr>
          <w:del w:id="911" w:author="ACER" w:date="2020-10-02T10:57:00Z"/>
        </w:rPr>
      </w:pPr>
      <w:del w:id="912" w:author="ACER" w:date="2020-10-02T10:57:00Z">
        <w:r w:rsidRPr="0051525C" w:rsidDel="00D03F97">
          <w:delText>Learning Outcomes</w:delText>
        </w:r>
      </w:del>
    </w:p>
    <w:p w14:paraId="22E7133F" w14:textId="25AAEF5C" w:rsidR="003715CB" w:rsidRPr="003D3923" w:rsidDel="00D03F97" w:rsidRDefault="003715CB" w:rsidP="003715CB">
      <w:pPr>
        <w:spacing w:after="0" w:line="360" w:lineRule="auto"/>
        <w:ind w:left="357" w:firstLine="720"/>
        <w:rPr>
          <w:del w:id="913" w:author="ACER" w:date="2020-10-02T10:57:00Z"/>
          <w:rFonts w:ascii="Georgia" w:hAnsi="Georgia"/>
          <w:sz w:val="24"/>
          <w:szCs w:val="24"/>
        </w:rPr>
      </w:pPr>
      <w:del w:id="914" w:author="ACER" w:date="2020-10-02T10:57:00Z">
        <w:r w:rsidRPr="003D3923" w:rsidDel="00D03F97">
          <w:rPr>
            <w:rFonts w:ascii="Georgia" w:hAnsi="Georgia"/>
            <w:sz w:val="24"/>
            <w:szCs w:val="24"/>
          </w:rPr>
          <w:delText xml:space="preserve">At the end of the lesson, </w:delText>
        </w:r>
        <w:r w:rsidR="00C24DD9" w:rsidDel="00D03F97">
          <w:rPr>
            <w:rFonts w:ascii="Georgia" w:hAnsi="Georgia"/>
            <w:sz w:val="24"/>
            <w:szCs w:val="24"/>
          </w:rPr>
          <w:delText>you</w:delText>
        </w:r>
        <w:r w:rsidRPr="003D3923" w:rsidDel="00D03F97">
          <w:rPr>
            <w:rFonts w:ascii="Georgia" w:hAnsi="Georgia"/>
            <w:sz w:val="24"/>
            <w:szCs w:val="24"/>
          </w:rPr>
          <w:delText xml:space="preserve"> can:</w:delText>
        </w:r>
      </w:del>
    </w:p>
    <w:p w14:paraId="6391D3E0" w14:textId="6592EE3A" w:rsidR="006924BD" w:rsidDel="00D03F97" w:rsidRDefault="006924BD" w:rsidP="00463726">
      <w:pPr>
        <w:pStyle w:val="ListParagraph"/>
        <w:numPr>
          <w:ilvl w:val="0"/>
          <w:numId w:val="7"/>
        </w:numPr>
        <w:rPr>
          <w:del w:id="915" w:author="ACER" w:date="2020-10-02T10:57:00Z"/>
        </w:rPr>
      </w:pPr>
      <w:del w:id="916" w:author="ACER" w:date="2020-10-02T10:57:00Z">
        <w:r w:rsidDel="00D03F97">
          <w:delText>D</w:delText>
        </w:r>
        <w:r w:rsidR="00BD53C7" w:rsidDel="00D03F97">
          <w:delText>iscuss the purpose of measuring;</w:delText>
        </w:r>
      </w:del>
    </w:p>
    <w:p w14:paraId="15DA1C26" w14:textId="20320B6A" w:rsidR="003715CB" w:rsidDel="00D03F97" w:rsidRDefault="006924BD" w:rsidP="00463726">
      <w:pPr>
        <w:pStyle w:val="ListParagraph"/>
        <w:numPr>
          <w:ilvl w:val="0"/>
          <w:numId w:val="7"/>
        </w:numPr>
        <w:rPr>
          <w:del w:id="917" w:author="ACER" w:date="2020-10-02T10:57:00Z"/>
        </w:rPr>
      </w:pPr>
      <w:del w:id="918" w:author="ACER" w:date="2020-10-02T10:57:00Z">
        <w:r w:rsidDel="00D03F97">
          <w:delText>D</w:delText>
        </w:r>
        <w:r w:rsidR="00BD53C7" w:rsidDel="00D03F97">
          <w:delText>efine units of measurement</w:delText>
        </w:r>
        <w:r w:rsidR="00F4729D" w:rsidDel="00D03F97">
          <w:delText>;</w:delText>
        </w:r>
      </w:del>
    </w:p>
    <w:p w14:paraId="35611B87" w14:textId="711B5336" w:rsidR="00BD53C7" w:rsidDel="00D03F97" w:rsidRDefault="00BD53C7" w:rsidP="00463726">
      <w:pPr>
        <w:pStyle w:val="ListParagraph"/>
        <w:numPr>
          <w:ilvl w:val="0"/>
          <w:numId w:val="7"/>
        </w:numPr>
        <w:rPr>
          <w:del w:id="919" w:author="ACER" w:date="2020-10-02T10:57:00Z"/>
        </w:rPr>
      </w:pPr>
      <w:del w:id="920" w:author="ACER" w:date="2020-10-02T10:57:00Z">
        <w:r w:rsidDel="00D03F97">
          <w:delText>Perform arithmetic calculations on units of measurement</w:delText>
        </w:r>
        <w:r w:rsidR="00F4729D" w:rsidDel="00D03F97">
          <w:delText>;</w:delText>
        </w:r>
        <w:r w:rsidDel="00D03F97">
          <w:delText xml:space="preserve"> and</w:delText>
        </w:r>
      </w:del>
    </w:p>
    <w:p w14:paraId="26CE7934" w14:textId="25A2037E" w:rsidR="005F5146" w:rsidDel="00D03F97" w:rsidRDefault="00BD53C7" w:rsidP="00463726">
      <w:pPr>
        <w:pStyle w:val="ListParagraph"/>
        <w:numPr>
          <w:ilvl w:val="0"/>
          <w:numId w:val="7"/>
        </w:numPr>
        <w:rPr>
          <w:del w:id="921" w:author="ACER" w:date="2020-10-02T10:57:00Z"/>
        </w:rPr>
      </w:pPr>
      <w:del w:id="922" w:author="ACER" w:date="2020-10-02T10:57:00Z">
        <w:r w:rsidDel="00D03F97">
          <w:delText>Solve application problems involving units of measurement</w:delText>
        </w:r>
        <w:r w:rsidR="0082093C" w:rsidDel="00D03F97">
          <w:delText>.</w:delText>
        </w:r>
        <w:r w:rsidR="00F4729D" w:rsidDel="00D03F97">
          <w:delText xml:space="preserve"> </w:delText>
        </w:r>
      </w:del>
    </w:p>
    <w:p w14:paraId="6B76A37C" w14:textId="536CC8F2" w:rsidR="003715CB" w:rsidDel="00D03F97" w:rsidRDefault="003715CB" w:rsidP="003715CB">
      <w:pPr>
        <w:pStyle w:val="ListParagraph"/>
        <w:ind w:left="1080"/>
        <w:rPr>
          <w:del w:id="923" w:author="ACER" w:date="2020-10-02T10:57:00Z"/>
        </w:rPr>
      </w:pPr>
    </w:p>
    <w:p w14:paraId="5FD12B5E" w14:textId="0F65D365" w:rsidR="00C103A3" w:rsidRPr="0051525C" w:rsidDel="00D03F97" w:rsidRDefault="00C103A3" w:rsidP="003715CB">
      <w:pPr>
        <w:pStyle w:val="ListParagraph"/>
        <w:ind w:left="1080"/>
        <w:rPr>
          <w:del w:id="924" w:author="ACER" w:date="2020-10-02T10:57:00Z"/>
        </w:rPr>
      </w:pPr>
    </w:p>
    <w:p w14:paraId="416AC967" w14:textId="45CA9682" w:rsidR="003715CB" w:rsidDel="00D03F97" w:rsidRDefault="003715CB" w:rsidP="00463726">
      <w:pPr>
        <w:pStyle w:val="ListParagraph"/>
        <w:numPr>
          <w:ilvl w:val="0"/>
          <w:numId w:val="5"/>
        </w:numPr>
        <w:rPr>
          <w:del w:id="925" w:author="ACER" w:date="2020-10-02T10:57:00Z"/>
        </w:rPr>
      </w:pPr>
      <w:del w:id="926" w:author="ACER" w:date="2020-10-02T10:57:00Z">
        <w:r w:rsidRPr="0051525C" w:rsidDel="00D03F97">
          <w:delText>Time Allotment</w:delText>
        </w:r>
      </w:del>
    </w:p>
    <w:p w14:paraId="38BD49E9" w14:textId="2BF4E53F" w:rsidR="003715CB" w:rsidDel="00D03F97" w:rsidRDefault="003715CB" w:rsidP="003715CB">
      <w:pPr>
        <w:pStyle w:val="ListParagraph"/>
        <w:ind w:left="1080"/>
        <w:rPr>
          <w:del w:id="927" w:author="ACER" w:date="2020-10-02T10:57:00Z"/>
        </w:rPr>
      </w:pPr>
      <w:del w:id="928" w:author="ACER" w:date="2020-10-02T10:57:00Z">
        <w:r w:rsidDel="00D03F97">
          <w:delText xml:space="preserve">1 </w:delText>
        </w:r>
        <w:r w:rsidR="00E1695D" w:rsidDel="00D03F97">
          <w:delText xml:space="preserve">session (1.5 </w:delText>
        </w:r>
        <w:r w:rsidDel="00D03F97">
          <w:delText>hour</w:delText>
        </w:r>
        <w:r w:rsidR="00E1695D" w:rsidDel="00D03F97">
          <w:delText>s)</w:delText>
        </w:r>
      </w:del>
    </w:p>
    <w:p w14:paraId="50C95326" w14:textId="6D0B5A01" w:rsidR="003715CB" w:rsidDel="00D03F97" w:rsidRDefault="003715CB" w:rsidP="003715CB">
      <w:pPr>
        <w:pStyle w:val="ListParagraph"/>
        <w:ind w:left="1080"/>
        <w:rPr>
          <w:del w:id="929" w:author="ACER" w:date="2020-10-02T10:57:00Z"/>
        </w:rPr>
      </w:pPr>
    </w:p>
    <w:p w14:paraId="32CDD64C" w14:textId="6788DA70" w:rsidR="00C103A3" w:rsidRPr="0051525C" w:rsidDel="00D03F97" w:rsidRDefault="00C103A3" w:rsidP="003715CB">
      <w:pPr>
        <w:pStyle w:val="ListParagraph"/>
        <w:ind w:left="1080"/>
        <w:rPr>
          <w:del w:id="930" w:author="ACER" w:date="2020-10-02T10:57:00Z"/>
        </w:rPr>
      </w:pPr>
    </w:p>
    <w:p w14:paraId="5687BB09" w14:textId="5638FAFD" w:rsidR="003715CB" w:rsidDel="00D03F97" w:rsidRDefault="003715CB" w:rsidP="00463726">
      <w:pPr>
        <w:pStyle w:val="ListParagraph"/>
        <w:numPr>
          <w:ilvl w:val="0"/>
          <w:numId w:val="5"/>
        </w:numPr>
        <w:rPr>
          <w:del w:id="931" w:author="ACER" w:date="2020-10-02T10:57:00Z"/>
        </w:rPr>
      </w:pPr>
      <w:del w:id="932" w:author="ACER" w:date="2020-10-02T10:57:00Z">
        <w:r w:rsidRPr="0051525C" w:rsidDel="00D03F97">
          <w:delText>Discussion</w:delText>
        </w:r>
      </w:del>
    </w:p>
    <w:p w14:paraId="22919E05" w14:textId="63019380" w:rsidR="0082093C" w:rsidDel="00D03F97" w:rsidRDefault="0082093C" w:rsidP="0082093C">
      <w:pPr>
        <w:pStyle w:val="ListParagraph"/>
        <w:ind w:left="1080"/>
        <w:rPr>
          <w:del w:id="933" w:author="ACER" w:date="2020-10-02T10:57:00Z"/>
        </w:rPr>
      </w:pPr>
    </w:p>
    <w:p w14:paraId="61E67026" w14:textId="3C50C090" w:rsidR="0082093C" w:rsidDel="00D03F97" w:rsidRDefault="0082093C" w:rsidP="0082093C">
      <w:pPr>
        <w:pStyle w:val="ListParagraph"/>
        <w:ind w:left="1080"/>
        <w:rPr>
          <w:del w:id="934" w:author="ACER" w:date="2020-10-02T10:57:00Z"/>
          <w:lang w:val="en-US"/>
        </w:rPr>
      </w:pPr>
      <w:del w:id="935" w:author="ACER" w:date="2020-10-02T10:57:00Z">
        <w:r w:rsidRPr="0082093C" w:rsidDel="00D03F97">
          <w:rPr>
            <w:lang w:val="en-US"/>
          </w:rPr>
          <w:delText>Many properties of matter are quantitative, that is, associated with numbers. When a number represents a measured quantity, the units of that quantity must be specified.</w:delText>
        </w:r>
        <w:r w:rsidR="00914FED" w:rsidRPr="00914FED" w:rsidDel="00D03F97">
          <w:rPr>
            <w:rFonts w:asciiTheme="majorHAnsi" w:eastAsiaTheme="majorEastAsia" w:hAnsi="Century Gothic" w:cstheme="majorBidi"/>
            <w:color w:val="000000" w:themeColor="text1"/>
            <w:kern w:val="24"/>
            <w:sz w:val="48"/>
            <w:szCs w:val="48"/>
            <w:lang w:val="en-US"/>
          </w:rPr>
          <w:delText xml:space="preserve"> </w:delText>
        </w:r>
        <w:r w:rsidR="00914FED" w:rsidRPr="00914FED" w:rsidDel="00D03F97">
          <w:rPr>
            <w:lang w:val="en-US"/>
          </w:rPr>
          <w:delText>The units used for scientific measurements are those of the metric system.</w:delText>
        </w:r>
      </w:del>
    </w:p>
    <w:p w14:paraId="77130035" w14:textId="00F8235E" w:rsidR="00914FED" w:rsidDel="00D03F97" w:rsidRDefault="00914FED" w:rsidP="0082093C">
      <w:pPr>
        <w:pStyle w:val="ListParagraph"/>
        <w:ind w:left="1080"/>
        <w:rPr>
          <w:del w:id="936" w:author="ACER" w:date="2020-10-02T10:57:00Z"/>
          <w:lang w:val="en-US"/>
        </w:rPr>
      </w:pPr>
    </w:p>
    <w:p w14:paraId="261004CE" w14:textId="7D41043D" w:rsidR="00A051F3" w:rsidDel="00D03F97" w:rsidRDefault="00A051F3" w:rsidP="00A051F3">
      <w:pPr>
        <w:pStyle w:val="ListParagraph"/>
        <w:ind w:left="1080"/>
        <w:rPr>
          <w:del w:id="937" w:author="ACER" w:date="2020-10-02T10:57:00Z"/>
        </w:rPr>
      </w:pPr>
      <w:del w:id="938" w:author="ACER" w:date="2020-10-02T10:57:00Z">
        <w:r w:rsidDel="00D03F97">
          <w:delText xml:space="preserve">Example: </w:delText>
        </w:r>
      </w:del>
    </w:p>
    <w:p w14:paraId="4F951A2B" w14:textId="7917D9B9" w:rsidR="00A051F3" w:rsidDel="00D03F97" w:rsidRDefault="00A051F3" w:rsidP="00A051F3">
      <w:pPr>
        <w:pStyle w:val="ListParagraph"/>
        <w:ind w:left="1080"/>
        <w:rPr>
          <w:del w:id="939" w:author="ACER" w:date="2020-10-02T10:57:00Z"/>
        </w:rPr>
      </w:pPr>
      <w:del w:id="940" w:author="ACER" w:date="2020-10-02T10:57:00Z">
        <w:r w:rsidRPr="00914FED" w:rsidDel="00D03F97">
          <w:rPr>
            <w:lang w:val="en-US"/>
          </w:rPr>
          <w:delText>To say that the length of a pencil is 17.5 is meaningless. Expressing the number with its units, 17.5 centimeters (cm), properly specifies the length.</w:delText>
        </w:r>
      </w:del>
    </w:p>
    <w:p w14:paraId="299A7890" w14:textId="23087CBA" w:rsidR="00A051F3" w:rsidDel="00D03F97" w:rsidRDefault="00A051F3" w:rsidP="0082093C">
      <w:pPr>
        <w:pStyle w:val="ListParagraph"/>
        <w:ind w:left="1080"/>
        <w:rPr>
          <w:del w:id="941" w:author="ACER" w:date="2020-10-02T10:57:00Z"/>
          <w:lang w:val="en-US"/>
        </w:rPr>
      </w:pPr>
    </w:p>
    <w:p w14:paraId="10E6D8A3" w14:textId="519611A9" w:rsidR="00914FED" w:rsidRPr="00A051F3" w:rsidDel="00D03F97" w:rsidRDefault="00914FED" w:rsidP="0082093C">
      <w:pPr>
        <w:pStyle w:val="ListParagraph"/>
        <w:ind w:left="1080"/>
        <w:rPr>
          <w:del w:id="942" w:author="ACER" w:date="2020-10-02T10:57:00Z"/>
          <w:b/>
          <w:bCs/>
          <w:lang w:val="en-US"/>
        </w:rPr>
      </w:pPr>
      <w:del w:id="943" w:author="ACER" w:date="2020-10-02T10:57:00Z">
        <w:r w:rsidRPr="00A051F3" w:rsidDel="00D03F97">
          <w:rPr>
            <w:b/>
            <w:bCs/>
            <w:lang w:val="en-US"/>
          </w:rPr>
          <w:delText>The Metric System</w:delText>
        </w:r>
        <w:r w:rsidR="003A13E3" w:rsidDel="00D03F97">
          <w:rPr>
            <w:b/>
            <w:bCs/>
            <w:lang w:val="en-US"/>
          </w:rPr>
          <w:delText xml:space="preserve"> or International System </w:delText>
        </w:r>
        <w:r w:rsidR="000937A1" w:rsidDel="00D03F97">
          <w:rPr>
            <w:b/>
            <w:bCs/>
            <w:lang w:val="en-US"/>
          </w:rPr>
          <w:delText xml:space="preserve">of Units </w:delText>
        </w:r>
        <w:r w:rsidR="003A13E3" w:rsidDel="00D03F97">
          <w:rPr>
            <w:b/>
            <w:bCs/>
            <w:lang w:val="en-US"/>
          </w:rPr>
          <w:delText>(SI Units)</w:delText>
        </w:r>
      </w:del>
    </w:p>
    <w:p w14:paraId="050E5F7C" w14:textId="6D38A223" w:rsidR="003A13E3" w:rsidDel="00D03F97" w:rsidRDefault="003A3012" w:rsidP="00914FED">
      <w:pPr>
        <w:pStyle w:val="ListParagraph"/>
        <w:ind w:left="1080"/>
        <w:rPr>
          <w:del w:id="944" w:author="ACER" w:date="2020-10-02T10:57:00Z"/>
          <w:lang w:val="en-US"/>
        </w:rPr>
      </w:pPr>
      <w:del w:id="945" w:author="ACER" w:date="2020-10-02T10:57:00Z">
        <w:r w:rsidDel="00D03F97">
          <w:rPr>
            <w:lang w:val="en-US"/>
          </w:rPr>
          <w:delText>It is t</w:delText>
        </w:r>
        <w:r w:rsidR="00914FED" w:rsidRPr="00914FED" w:rsidDel="00D03F97">
          <w:rPr>
            <w:lang w:val="en-US"/>
          </w:rPr>
          <w:delText>he</w:delText>
        </w:r>
        <w:r w:rsidR="00914FED" w:rsidDel="00D03F97">
          <w:rPr>
            <w:lang w:val="en-US"/>
          </w:rPr>
          <w:delText xml:space="preserve"> system followed in the</w:delText>
        </w:r>
        <w:r w:rsidR="00914FED" w:rsidRPr="00914FED" w:rsidDel="00D03F97">
          <w:rPr>
            <w:lang w:val="en-US"/>
          </w:rPr>
          <w:delText xml:space="preserve"> units used for scientific measurements</w:delText>
        </w:r>
        <w:r w:rsidR="00914FED" w:rsidDel="00D03F97">
          <w:rPr>
            <w:lang w:val="en-US"/>
          </w:rPr>
          <w:delText xml:space="preserve">. </w:delText>
        </w:r>
        <w:r w:rsidR="003A13E3" w:rsidDel="00D03F97">
          <w:rPr>
            <w:lang w:val="en-US"/>
          </w:rPr>
          <w:delText xml:space="preserve">This is an internationally agreed decimal system of measurement. </w:delText>
        </w:r>
      </w:del>
    </w:p>
    <w:p w14:paraId="0E661331" w14:textId="30B11326" w:rsidR="003A13E3" w:rsidDel="00D03F97" w:rsidRDefault="003A13E3" w:rsidP="00914FED">
      <w:pPr>
        <w:pStyle w:val="ListParagraph"/>
        <w:ind w:left="1080"/>
        <w:rPr>
          <w:del w:id="946" w:author="ACER" w:date="2020-10-02T10:57:00Z"/>
          <w:lang w:val="en-US"/>
        </w:rPr>
      </w:pPr>
    </w:p>
    <w:p w14:paraId="75D9ED06" w14:textId="01DB3717" w:rsidR="00914FED" w:rsidDel="00D03F97" w:rsidRDefault="00383CC3" w:rsidP="00914FED">
      <w:pPr>
        <w:pStyle w:val="ListParagraph"/>
        <w:ind w:left="1080"/>
        <w:rPr>
          <w:del w:id="947" w:author="ACER" w:date="2020-10-02T10:57:00Z"/>
          <w:lang w:val="en-US"/>
        </w:rPr>
      </w:pPr>
      <w:del w:id="948" w:author="ACER" w:date="2020-10-02T10:57:00Z">
        <w:r w:rsidRPr="00383CC3" w:rsidDel="00D03F97">
          <w:rPr>
            <w:noProof/>
          </w:rPr>
          <w:drawing>
            <wp:anchor distT="0" distB="0" distL="114300" distR="114300" simplePos="0" relativeHeight="251804160" behindDoc="0" locked="0" layoutInCell="1" allowOverlap="1" wp14:anchorId="01F67DC0" wp14:editId="7154DC95">
              <wp:simplePos x="0" y="0"/>
              <wp:positionH relativeFrom="margin">
                <wp:posOffset>4305300</wp:posOffset>
              </wp:positionH>
              <wp:positionV relativeFrom="paragraph">
                <wp:posOffset>238125</wp:posOffset>
              </wp:positionV>
              <wp:extent cx="1769745" cy="1678305"/>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69745" cy="1678305"/>
                      </a:xfrm>
                      <a:prstGeom prst="rect">
                        <a:avLst/>
                      </a:prstGeom>
                    </pic:spPr>
                  </pic:pic>
                </a:graphicData>
              </a:graphic>
              <wp14:sizeRelH relativeFrom="margin">
                <wp14:pctWidth>0</wp14:pctWidth>
              </wp14:sizeRelH>
              <wp14:sizeRelV relativeFrom="margin">
                <wp14:pctHeight>0</wp14:pctHeight>
              </wp14:sizeRelV>
            </wp:anchor>
          </w:drawing>
        </w:r>
        <w:r w:rsidR="00914FED" w:rsidRPr="00914FED" w:rsidDel="00D03F97">
          <w:rPr>
            <w:lang w:val="en-US"/>
          </w:rPr>
          <w:delText>Th</w:delText>
        </w:r>
        <w:r w:rsidR="003A13E3" w:rsidDel="00D03F97">
          <w:rPr>
            <w:lang w:val="en-US"/>
          </w:rPr>
          <w:delText>e</w:delText>
        </w:r>
        <w:r w:rsidR="00914FED" w:rsidRPr="00914FED" w:rsidDel="00D03F97">
          <w:rPr>
            <w:lang w:val="en-US"/>
          </w:rPr>
          <w:delText xml:space="preserve"> metric system</w:delText>
        </w:r>
        <w:r w:rsidR="003A13E3" w:rsidDel="00D03F97">
          <w:rPr>
            <w:lang w:val="en-US"/>
          </w:rPr>
          <w:delText xml:space="preserve"> was</w:delText>
        </w:r>
        <w:r w:rsidR="00914FED" w:rsidRPr="00914FED" w:rsidDel="00D03F97">
          <w:rPr>
            <w:lang w:val="en-US"/>
          </w:rPr>
          <w:delText xml:space="preserve"> developed in France during the late eighteenth century</w:delText>
        </w:r>
        <w:r w:rsidR="00914FED" w:rsidDel="00D03F97">
          <w:rPr>
            <w:lang w:val="en-US"/>
          </w:rPr>
          <w:delText xml:space="preserve">. </w:delText>
        </w:r>
        <w:r w:rsidR="00E732B8" w:rsidDel="00D03F97">
          <w:rPr>
            <w:lang w:val="en-US"/>
          </w:rPr>
          <w:delText>In 1960, a</w:delText>
        </w:r>
        <w:r w:rsidR="002E522C" w:rsidDel="00D03F97">
          <w:rPr>
            <w:lang w:val="en-US"/>
          </w:rPr>
          <w:delText>n international agreement specified a particular choice of metric units for use in scientific measurements. These preferred units are called International System of Units (SI Units)</w:delText>
        </w:r>
        <w:r w:rsidR="005005E9" w:rsidDel="00D03F97">
          <w:rPr>
            <w:lang w:val="en-US"/>
          </w:rPr>
          <w:delText xml:space="preserve">. </w:delText>
        </w:r>
        <w:r w:rsidR="00A70019" w:rsidDel="00D03F97">
          <w:rPr>
            <w:lang w:val="en-US"/>
          </w:rPr>
          <w:delText>This</w:delText>
        </w:r>
        <w:r w:rsidR="00A70019" w:rsidRPr="00914FED" w:rsidDel="00D03F97">
          <w:rPr>
            <w:lang w:val="en-US"/>
          </w:rPr>
          <w:delText xml:space="preserve"> is used as the system of measurement in most countries.</w:delText>
        </w:r>
      </w:del>
    </w:p>
    <w:p w14:paraId="375760D5" w14:textId="51DD17B0" w:rsidR="00914FED" w:rsidDel="00D03F97" w:rsidRDefault="00914FED" w:rsidP="0082093C">
      <w:pPr>
        <w:pStyle w:val="ListParagraph"/>
        <w:ind w:left="1080"/>
        <w:rPr>
          <w:del w:id="949" w:author="ACER" w:date="2020-10-02T10:57:00Z"/>
          <w:lang w:val="en-US"/>
        </w:rPr>
      </w:pPr>
    </w:p>
    <w:p w14:paraId="301F2721" w14:textId="780D3573" w:rsidR="003715CB" w:rsidDel="00D03F97" w:rsidRDefault="00A051F3" w:rsidP="003715CB">
      <w:pPr>
        <w:pStyle w:val="ListParagraph"/>
        <w:ind w:left="1080"/>
        <w:rPr>
          <w:del w:id="950" w:author="ACER" w:date="2020-10-02T10:57:00Z"/>
          <w:b/>
          <w:bCs/>
        </w:rPr>
      </w:pPr>
      <w:del w:id="951" w:author="ACER" w:date="2020-10-02T10:57:00Z">
        <w:r w:rsidRPr="00A051F3" w:rsidDel="00D03F97">
          <w:rPr>
            <w:b/>
            <w:bCs/>
          </w:rPr>
          <w:delText xml:space="preserve">The English System </w:delText>
        </w:r>
      </w:del>
    </w:p>
    <w:p w14:paraId="600BB7D7" w14:textId="69796DBD" w:rsidR="003D1CB5" w:rsidDel="00D03F97" w:rsidRDefault="00383CC3" w:rsidP="003715CB">
      <w:pPr>
        <w:pStyle w:val="ListParagraph"/>
        <w:ind w:left="1080"/>
        <w:rPr>
          <w:del w:id="952" w:author="ACER" w:date="2020-10-02T10:57:00Z"/>
        </w:rPr>
      </w:pPr>
      <w:del w:id="953" w:author="ACER" w:date="2020-10-02T10:57:00Z">
        <w:r w:rsidRPr="00A97A32" w:rsidDel="00D03F97">
          <w:rPr>
            <w:noProof/>
          </w:rPr>
          <mc:AlternateContent>
            <mc:Choice Requires="wps">
              <w:drawing>
                <wp:anchor distT="0" distB="0" distL="114300" distR="114300" simplePos="0" relativeHeight="251806208" behindDoc="0" locked="0" layoutInCell="1" allowOverlap="1" wp14:anchorId="7198463C" wp14:editId="0881032B">
                  <wp:simplePos x="0" y="0"/>
                  <wp:positionH relativeFrom="margin">
                    <wp:posOffset>4210050</wp:posOffset>
                  </wp:positionH>
                  <wp:positionV relativeFrom="paragraph">
                    <wp:posOffset>593090</wp:posOffset>
                  </wp:positionV>
                  <wp:extent cx="2295525" cy="495300"/>
                  <wp:effectExtent l="0" t="0" r="0" b="0"/>
                  <wp:wrapSquare wrapText="bothSides"/>
                  <wp:docPr id="17" name="TextBox 3"/>
                  <wp:cNvGraphicFramePr/>
                  <a:graphic xmlns:a="http://schemas.openxmlformats.org/drawingml/2006/main">
                    <a:graphicData uri="http://schemas.microsoft.com/office/word/2010/wordprocessingShape">
                      <wps:wsp>
                        <wps:cNvSpPr txBox="1"/>
                        <wps:spPr>
                          <a:xfrm>
                            <a:off x="0" y="0"/>
                            <a:ext cx="2295525" cy="495300"/>
                          </a:xfrm>
                          <a:prstGeom prst="rect">
                            <a:avLst/>
                          </a:prstGeom>
                          <a:noFill/>
                        </wps:spPr>
                        <wps:txbx>
                          <w:txbxContent>
                            <w:p w14:paraId="0681AC6D" w14:textId="56C4B153" w:rsidR="001B0AFB" w:rsidRPr="003D6686" w:rsidRDefault="001B0AFB" w:rsidP="00383CC3">
                              <w:pPr>
                                <w:rPr>
                                  <w:rFonts w:ascii="Georgia" w:hAnsi="Georgia"/>
                                  <w:i/>
                                  <w:iCs/>
                                  <w:sz w:val="24"/>
                                  <w:szCs w:val="24"/>
                                </w:rPr>
                              </w:pPr>
                              <w:r w:rsidRPr="003D6686">
                                <w:rPr>
                                  <w:rFonts w:ascii="Georgia" w:hAnsi="Georgia"/>
                                  <w:i/>
                                  <w:iCs/>
                                  <w:color w:val="000000" w:themeColor="text1"/>
                                  <w:kern w:val="24"/>
                                  <w:sz w:val="24"/>
                                  <w:szCs w:val="24"/>
                                  <w:lang w:val="en-US"/>
                                </w:rPr>
                                <w:t xml:space="preserve">Figure 3.1 </w:t>
                              </w:r>
                              <w:r w:rsidRPr="003D6686">
                                <w:rPr>
                                  <w:rFonts w:ascii="Georgia" w:hAnsi="Georgia"/>
                                  <w:i/>
                                  <w:iCs/>
                                  <w:noProof/>
                                  <w:sz w:val="24"/>
                                  <w:szCs w:val="24"/>
                                  <w:lang w:val="en-US"/>
                                </w:rPr>
                                <w:t>Metric units (mL) and English units (ounces, oz)</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98463C" id="_x0000_s1040" type="#_x0000_t202" style="position:absolute;left:0;text-align:left;margin-left:331.5pt;margin-top:46.7pt;width:180.75pt;height:39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" filled="f" stroked="f">
                  <v:textbox>
                    <w:txbxContent>
                      <w:p w14:paraId="0681AC6D" w14:textId="56C4B153" w:rsidR="001B0AFB" w:rsidRPr="003D6686" w:rsidRDefault="001B0AFB" w:rsidP="00383CC3">
                        <w:pPr>
                          <w:rPr>
                            <w:rFonts w:ascii="Georgia" w:hAnsi="Georgia"/>
                            <w:i/>
                            <w:iCs/>
                            <w:sz w:val="24"/>
                            <w:szCs w:val="24"/>
                          </w:rPr>
                        </w:pPr>
                        <w:r w:rsidRPr="003D6686">
                          <w:rPr>
                            <w:rFonts w:ascii="Georgia" w:hAnsi="Georgia"/>
                            <w:i/>
                            <w:iCs/>
                            <w:color w:val="000000" w:themeColor="text1"/>
                            <w:kern w:val="24"/>
                            <w:sz w:val="24"/>
                            <w:szCs w:val="24"/>
                            <w:lang w:val="en-US"/>
                          </w:rPr>
                          <w:t xml:space="preserve">Figure 3.1 </w:t>
                        </w:r>
                        <w:r w:rsidRPr="003D6686">
                          <w:rPr>
                            <w:rFonts w:ascii="Georgia" w:hAnsi="Georgia"/>
                            <w:i/>
                            <w:iCs/>
                            <w:noProof/>
                            <w:sz w:val="24"/>
                            <w:szCs w:val="24"/>
                            <w:lang w:val="en-US"/>
                          </w:rPr>
                          <w:t>Metric units (mL) and English units (ounces, oz)</w:t>
                        </w:r>
                      </w:p>
                    </w:txbxContent>
                  </v:textbox>
                  <w10:wrap type="square" anchorx="margin"/>
                </v:shape>
              </w:pict>
            </mc:Fallback>
          </mc:AlternateContent>
        </w:r>
        <w:r w:rsidR="003D1CB5" w:rsidDel="00D03F97">
          <w:delText xml:space="preserve">The English system, also called the Imperial system of measurements, are both common systems of measurement used today. It uses avoirdupois weight, a traditional system of weight in the British Imperial System and the United States Customary System of weights and measures. This is used in England and many countries including </w:delText>
        </w:r>
        <w:r w:rsidR="003A3012" w:rsidDel="00D03F97">
          <w:delText xml:space="preserve">the </w:delText>
        </w:r>
        <w:r w:rsidR="003D1CB5" w:rsidDel="00D03F97">
          <w:delText xml:space="preserve">United States. </w:delText>
        </w:r>
      </w:del>
    </w:p>
    <w:p w14:paraId="424425EB" w14:textId="7273DCA6" w:rsidR="00383CC3" w:rsidDel="00D03F97" w:rsidRDefault="00383CC3" w:rsidP="003715CB">
      <w:pPr>
        <w:pStyle w:val="ListParagraph"/>
        <w:ind w:left="1080"/>
        <w:rPr>
          <w:del w:id="954" w:author="ACER" w:date="2020-10-02T10:57:00Z"/>
        </w:rPr>
      </w:pPr>
    </w:p>
    <w:p w14:paraId="671A6E25" w14:textId="19B3DD21" w:rsidR="00216E2C" w:rsidRPr="00216E2C" w:rsidDel="00D03F97" w:rsidRDefault="00216E2C" w:rsidP="00216E2C">
      <w:pPr>
        <w:pStyle w:val="ListParagraph"/>
        <w:ind w:left="1080"/>
        <w:rPr>
          <w:del w:id="955" w:author="ACER" w:date="2020-10-02T10:57:00Z"/>
        </w:rPr>
      </w:pPr>
      <w:del w:id="956" w:author="ACER" w:date="2020-10-02T10:57:00Z">
        <w:r w:rsidRPr="00216E2C" w:rsidDel="00D03F97">
          <w:delText xml:space="preserve">TABLE </w:delText>
        </w:r>
        <w:r w:rsidDel="00D03F97">
          <w:delText>3.1</w:delText>
        </w:r>
        <w:r w:rsidRPr="00216E2C" w:rsidDel="00D03F97">
          <w:delText xml:space="preserve"> </w:delText>
        </w:r>
        <w:r w:rsidR="00260B3F" w:rsidDel="00D03F97">
          <w:delText xml:space="preserve">Seven (7) </w:delText>
        </w:r>
        <w:r w:rsidRPr="00216E2C" w:rsidDel="00D03F97">
          <w:delText>Base Units</w:delText>
        </w:r>
        <w:r w:rsidR="00316BA8" w:rsidDel="00D03F97">
          <w:delText xml:space="preserve"> of the SI Units</w:delText>
        </w:r>
      </w:del>
    </w:p>
    <w:p w14:paraId="646BD628" w14:textId="3BB41850" w:rsidR="00A051F3" w:rsidDel="00D03F97" w:rsidRDefault="00216E2C" w:rsidP="003715CB">
      <w:pPr>
        <w:pStyle w:val="ListParagraph"/>
        <w:ind w:left="1080"/>
        <w:rPr>
          <w:del w:id="957" w:author="ACER" w:date="2020-10-02T10:57:00Z"/>
        </w:rPr>
      </w:pPr>
      <w:del w:id="958" w:author="ACER" w:date="2020-10-02T10:57:00Z">
        <w:r w:rsidRPr="00216E2C" w:rsidDel="00D03F97">
          <w:rPr>
            <w:noProof/>
          </w:rPr>
          <w:drawing>
            <wp:inline distT="0" distB="0" distL="0" distR="0" wp14:anchorId="4356B4A1" wp14:editId="37E3AA88">
              <wp:extent cx="5943600" cy="1899920"/>
              <wp:effectExtent l="0" t="0" r="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del>
    </w:p>
    <w:p w14:paraId="0D95961B" w14:textId="071595A6" w:rsidR="00216E2C" w:rsidDel="00D03F97" w:rsidRDefault="00216E2C" w:rsidP="003715CB">
      <w:pPr>
        <w:pStyle w:val="ListParagraph"/>
        <w:ind w:left="1080"/>
        <w:rPr>
          <w:del w:id="959" w:author="ACER" w:date="2020-10-02T10:57:00Z"/>
        </w:rPr>
      </w:pPr>
    </w:p>
    <w:p w14:paraId="45E4D226" w14:textId="621AB9F3" w:rsidR="00216E2C" w:rsidDel="00D03F97" w:rsidRDefault="00216E2C" w:rsidP="003715CB">
      <w:pPr>
        <w:pStyle w:val="ListParagraph"/>
        <w:ind w:left="1080"/>
        <w:rPr>
          <w:del w:id="960" w:author="ACER" w:date="2020-10-02T10:57:00Z"/>
        </w:rPr>
      </w:pPr>
    </w:p>
    <w:p w14:paraId="14B36898" w14:textId="1676B05D" w:rsidR="00677AC0" w:rsidRPr="005041D4" w:rsidDel="00D03F97" w:rsidRDefault="00677AC0" w:rsidP="00677AC0">
      <w:pPr>
        <w:pStyle w:val="ListParagraph"/>
        <w:ind w:left="1080"/>
        <w:rPr>
          <w:del w:id="961" w:author="ACER" w:date="2020-10-02T10:57:00Z"/>
          <w:b/>
          <w:bCs/>
        </w:rPr>
      </w:pPr>
      <w:del w:id="962" w:author="ACER" w:date="2020-10-02T10:57:00Z">
        <w:r w:rsidRPr="007F6034" w:rsidDel="00D03F97">
          <w:rPr>
            <w:b/>
            <w:bCs/>
            <w:highlight w:val="yellow"/>
          </w:rPr>
          <w:delText>Mass</w:delText>
        </w:r>
      </w:del>
    </w:p>
    <w:p w14:paraId="41C76DBC" w14:textId="6EEB1119" w:rsidR="00677AC0" w:rsidDel="00D03F97" w:rsidRDefault="00677AC0" w:rsidP="00677AC0">
      <w:pPr>
        <w:pStyle w:val="ListParagraph"/>
        <w:ind w:left="1080"/>
        <w:rPr>
          <w:del w:id="963" w:author="ACER" w:date="2020-10-02T10:57:00Z"/>
        </w:rPr>
      </w:pPr>
      <w:del w:id="964" w:author="ACER" w:date="2020-10-02T10:57:00Z">
        <w:r w:rsidRPr="005041D4" w:rsidDel="00D03F97">
          <w:rPr>
            <w:lang w:val="en-US"/>
          </w:rPr>
          <w:delText>Mass</w:delText>
        </w:r>
        <w:r w:rsidRPr="00677AC0" w:rsidDel="00D03F97">
          <w:rPr>
            <w:lang w:val="en-US"/>
          </w:rPr>
          <w:delText xml:space="preserve"> is a measure of the amount of material in an object. The SI base unit of mass is the kilogram (kg), which is equal to about 2.2 pounds (lb).</w:delText>
        </w:r>
        <w:r w:rsidR="00EC67E6" w:rsidDel="00D03F97">
          <w:rPr>
            <w:lang w:val="en-US"/>
          </w:rPr>
          <w:delText xml:space="preserve"> </w:delText>
        </w:r>
        <w:r w:rsidR="00EC67E6" w:rsidRPr="00EC67E6" w:rsidDel="00D03F97">
          <w:rPr>
            <w:lang w:val="en-US"/>
          </w:rPr>
          <w:delText>This base unit is unusual because it uses a prefix, kilo-, instead of the word gram alone</w:delText>
        </w:r>
        <w:r w:rsidR="00EC67E6" w:rsidDel="00D03F97">
          <w:rPr>
            <w:lang w:val="en-US"/>
          </w:rPr>
          <w:delText>.</w:delText>
        </w:r>
      </w:del>
    </w:p>
    <w:p w14:paraId="1BEE0145" w14:textId="4AFBD7C1" w:rsidR="00677AC0" w:rsidDel="00D03F97" w:rsidRDefault="00677AC0" w:rsidP="00E41C3F">
      <w:pPr>
        <w:pStyle w:val="ListParagraph"/>
        <w:ind w:left="1080"/>
        <w:rPr>
          <w:del w:id="965" w:author="ACER" w:date="2020-10-02T10:57:00Z"/>
        </w:rPr>
      </w:pPr>
    </w:p>
    <w:p w14:paraId="0772C793" w14:textId="3075735C" w:rsidR="00677AC0" w:rsidRPr="005041D4" w:rsidDel="00D03F97" w:rsidRDefault="00677AC0" w:rsidP="00E41C3F">
      <w:pPr>
        <w:pStyle w:val="ListParagraph"/>
        <w:ind w:left="1080"/>
        <w:rPr>
          <w:del w:id="966" w:author="ACER" w:date="2020-10-02T10:57:00Z"/>
          <w:b/>
          <w:bCs/>
        </w:rPr>
      </w:pPr>
      <w:del w:id="967" w:author="ACER" w:date="2020-10-02T10:57:00Z">
        <w:r w:rsidRPr="007F6034" w:rsidDel="00D03F97">
          <w:rPr>
            <w:b/>
            <w:bCs/>
            <w:highlight w:val="yellow"/>
          </w:rPr>
          <w:delText>Length</w:delText>
        </w:r>
        <w:r w:rsidRPr="005041D4" w:rsidDel="00D03F97">
          <w:rPr>
            <w:b/>
            <w:bCs/>
          </w:rPr>
          <w:delText xml:space="preserve"> </w:delText>
        </w:r>
      </w:del>
    </w:p>
    <w:p w14:paraId="497345F6" w14:textId="59DAAEA7" w:rsidR="00677AC0" w:rsidDel="00D03F97" w:rsidRDefault="00677AC0" w:rsidP="00E41C3F">
      <w:pPr>
        <w:pStyle w:val="ListParagraph"/>
        <w:ind w:left="1080"/>
        <w:rPr>
          <w:del w:id="968" w:author="ACER" w:date="2020-10-02T10:57:00Z"/>
        </w:rPr>
      </w:pPr>
      <w:del w:id="969" w:author="ACER" w:date="2020-10-02T10:57:00Z">
        <w:r w:rsidRPr="00677AC0" w:rsidDel="00D03F97">
          <w:rPr>
            <w:lang w:val="en-US"/>
          </w:rPr>
          <w:delText xml:space="preserve">The SI base unit of </w:delText>
        </w:r>
        <w:r w:rsidRPr="005041D4" w:rsidDel="00D03F97">
          <w:rPr>
            <w:lang w:val="en-US"/>
          </w:rPr>
          <w:delText>length</w:delText>
        </w:r>
        <w:r w:rsidRPr="00677AC0" w:rsidDel="00D03F97">
          <w:rPr>
            <w:lang w:val="en-US"/>
          </w:rPr>
          <w:delText xml:space="preserve"> is the meter, a distance slightly longer than a yard</w:delText>
        </w:r>
        <w:r w:rsidR="00A24912" w:rsidDel="00D03F97">
          <w:rPr>
            <w:lang w:val="en-US"/>
          </w:rPr>
          <w:delText xml:space="preserve">. </w:delText>
        </w:r>
      </w:del>
    </w:p>
    <w:p w14:paraId="605EB092" w14:textId="356B17DB" w:rsidR="00677AC0" w:rsidDel="00D03F97" w:rsidRDefault="00677AC0" w:rsidP="00E41C3F">
      <w:pPr>
        <w:pStyle w:val="ListParagraph"/>
        <w:ind w:left="1080"/>
        <w:rPr>
          <w:del w:id="970" w:author="ACER" w:date="2020-10-02T10:57:00Z"/>
        </w:rPr>
      </w:pPr>
    </w:p>
    <w:p w14:paraId="4074880F" w14:textId="687F0892" w:rsidR="00677AC0" w:rsidDel="00D03F97" w:rsidRDefault="00677AC0" w:rsidP="00E41C3F">
      <w:pPr>
        <w:pStyle w:val="ListParagraph"/>
        <w:ind w:left="1080"/>
        <w:rPr>
          <w:del w:id="971" w:author="ACER" w:date="2020-10-02T10:57:00Z"/>
        </w:rPr>
      </w:pPr>
    </w:p>
    <w:p w14:paraId="13CAAEB8" w14:textId="0B5F21A0" w:rsidR="00677AC0" w:rsidDel="00D03F97" w:rsidRDefault="00677AC0" w:rsidP="00E41C3F">
      <w:pPr>
        <w:pStyle w:val="ListParagraph"/>
        <w:ind w:left="1080"/>
        <w:rPr>
          <w:del w:id="972" w:author="ACER" w:date="2020-10-02T10:57:00Z"/>
        </w:rPr>
      </w:pPr>
      <w:del w:id="973" w:author="ACER" w:date="2020-10-02T10:57:00Z">
        <w:r w:rsidRPr="007F6034" w:rsidDel="00D03F97">
          <w:rPr>
            <w:b/>
            <w:bCs/>
            <w:highlight w:val="yellow"/>
          </w:rPr>
          <w:delText>Time</w:delText>
        </w:r>
        <w:r w:rsidDel="00D03F97">
          <w:delText xml:space="preserve"> </w:delText>
        </w:r>
      </w:del>
    </w:p>
    <w:p w14:paraId="7D6061F2" w14:textId="5B99B77D" w:rsidR="00677AC0" w:rsidDel="00D03F97" w:rsidRDefault="00677AC0" w:rsidP="00E41C3F">
      <w:pPr>
        <w:pStyle w:val="ListParagraph"/>
        <w:ind w:left="1080"/>
        <w:rPr>
          <w:del w:id="974" w:author="ACER" w:date="2020-10-02T10:57:00Z"/>
        </w:rPr>
      </w:pPr>
    </w:p>
    <w:p w14:paraId="498141EF" w14:textId="16A456FC" w:rsidR="00677AC0" w:rsidDel="00D03F97" w:rsidRDefault="00677AC0" w:rsidP="00E41C3F">
      <w:pPr>
        <w:pStyle w:val="ListParagraph"/>
        <w:ind w:left="1080"/>
        <w:rPr>
          <w:del w:id="975" w:author="ACER" w:date="2020-10-02T10:57:00Z"/>
          <w:b/>
          <w:bCs/>
        </w:rPr>
      </w:pPr>
      <w:del w:id="976" w:author="ACER" w:date="2020-10-02T10:57:00Z">
        <w:r w:rsidRPr="005041D4" w:rsidDel="00D03F97">
          <w:rPr>
            <w:b/>
            <w:bCs/>
          </w:rPr>
          <w:delText>Temperature</w:delText>
        </w:r>
      </w:del>
    </w:p>
    <w:p w14:paraId="0F0787E8" w14:textId="69A1EC2D" w:rsidR="00F20C23" w:rsidDel="00D03F97" w:rsidRDefault="00F20C23" w:rsidP="00F20C23">
      <w:pPr>
        <w:pStyle w:val="ListParagraph"/>
        <w:ind w:left="1080"/>
        <w:rPr>
          <w:del w:id="977" w:author="ACER" w:date="2020-10-02T10:57:00Z"/>
          <w:lang w:val="en-US"/>
        </w:rPr>
      </w:pPr>
      <w:del w:id="978" w:author="ACER" w:date="2020-10-02T10:57:00Z">
        <w:r w:rsidRPr="00F20C23" w:rsidDel="00D03F97">
          <w:rPr>
            <w:lang w:val="en-US"/>
          </w:rPr>
          <w:delText xml:space="preserve">Temperature, a measure of the hotness or coldness of an object, is a physical property that determines the direction of heat flow. Heat always flows spontaneously from a substance at </w:delText>
        </w:r>
        <w:r w:rsidR="003A3012" w:rsidDel="00D03F97">
          <w:rPr>
            <w:lang w:val="en-US"/>
          </w:rPr>
          <w:delText xml:space="preserve">a </w:delText>
        </w:r>
        <w:r w:rsidRPr="00F20C23" w:rsidDel="00D03F97">
          <w:rPr>
            <w:lang w:val="en-US"/>
          </w:rPr>
          <w:delText xml:space="preserve">higher temperature to one at </w:delText>
        </w:r>
        <w:r w:rsidR="003A3012" w:rsidDel="00D03F97">
          <w:rPr>
            <w:lang w:val="en-US"/>
          </w:rPr>
          <w:delText xml:space="preserve">a </w:delText>
        </w:r>
        <w:r w:rsidRPr="00F20C23" w:rsidDel="00D03F97">
          <w:rPr>
            <w:lang w:val="en-US"/>
          </w:rPr>
          <w:delText>lower temperature. Thus, we feel the influx of heat when we touch a hot object, and we know that the object is at a higher temperature than our hand</w:delText>
        </w:r>
        <w:r w:rsidR="003A3012" w:rsidDel="00D03F97">
          <w:rPr>
            <w:lang w:val="en-US"/>
          </w:rPr>
          <w:delText>s</w:delText>
        </w:r>
        <w:r w:rsidRPr="00F20C23" w:rsidDel="00D03F97">
          <w:rPr>
            <w:lang w:val="en-US"/>
          </w:rPr>
          <w:delText>.</w:delText>
        </w:r>
      </w:del>
    </w:p>
    <w:p w14:paraId="63B87ACD" w14:textId="03EE705D" w:rsidR="00F20C23" w:rsidDel="00D03F97" w:rsidRDefault="00F20C23" w:rsidP="00F20C23">
      <w:pPr>
        <w:pStyle w:val="ListParagraph"/>
        <w:ind w:left="1080"/>
        <w:rPr>
          <w:del w:id="979" w:author="ACER" w:date="2020-10-02T10:57:00Z"/>
          <w:lang w:val="en-US"/>
        </w:rPr>
      </w:pPr>
    </w:p>
    <w:p w14:paraId="183FDF70" w14:textId="461EB7CD" w:rsidR="00F20C23" w:rsidRPr="00F20C23" w:rsidDel="00D03F97" w:rsidRDefault="00F20C23" w:rsidP="00F20C23">
      <w:pPr>
        <w:pStyle w:val="ListParagraph"/>
        <w:ind w:left="1080"/>
        <w:rPr>
          <w:del w:id="980" w:author="ACER" w:date="2020-10-02T10:57:00Z"/>
        </w:rPr>
      </w:pPr>
      <w:del w:id="981" w:author="ACER" w:date="2020-10-02T10:57:00Z">
        <w:r w:rsidRPr="00F20C23" w:rsidDel="00D03F97">
          <w:rPr>
            <w:lang w:val="en-US"/>
          </w:rPr>
          <w:delText>The temperature scales commonly employed in science are the Celsius and Kelvin scales. The Celsius scale was originally based on the assignment of 0 °C to the freezing point of water and 100 °C to its boiling point at sea level (F</w:delText>
        </w:r>
        <w:r w:rsidR="008E59A2" w:rsidDel="00D03F97">
          <w:rPr>
            <w:lang w:val="en-US"/>
          </w:rPr>
          <w:delText>igure</w:delText>
        </w:r>
        <w:r w:rsidRPr="00F20C23" w:rsidDel="00D03F97">
          <w:rPr>
            <w:lang w:val="en-US"/>
          </w:rPr>
          <w:delText xml:space="preserve"> </w:delText>
        </w:r>
        <w:r w:rsidR="008E59A2" w:rsidDel="00D03F97">
          <w:rPr>
            <w:lang w:val="en-US"/>
          </w:rPr>
          <w:delText>3.</w:delText>
        </w:r>
        <w:r w:rsidRPr="00F20C23" w:rsidDel="00D03F97">
          <w:rPr>
            <w:lang w:val="en-US"/>
          </w:rPr>
          <w:delText>2).</w:delText>
        </w:r>
      </w:del>
    </w:p>
    <w:p w14:paraId="7942B789" w14:textId="237DFD94" w:rsidR="00F20C23" w:rsidDel="00D03F97" w:rsidRDefault="00F20C23" w:rsidP="00F20C23">
      <w:pPr>
        <w:pStyle w:val="ListParagraph"/>
        <w:ind w:left="1080"/>
        <w:rPr>
          <w:del w:id="982" w:author="ACER" w:date="2020-10-02T10:57:00Z"/>
        </w:rPr>
      </w:pPr>
    </w:p>
    <w:p w14:paraId="664D7CA1" w14:textId="70282231" w:rsidR="00F20C23" w:rsidDel="00D03F97" w:rsidRDefault="005A6F02" w:rsidP="00F20C23">
      <w:pPr>
        <w:pStyle w:val="ListParagraph"/>
        <w:ind w:left="1080"/>
        <w:rPr>
          <w:del w:id="983" w:author="ACER" w:date="2020-10-02T10:57:00Z"/>
        </w:rPr>
      </w:pPr>
      <w:del w:id="984" w:author="ACER" w:date="2020-10-02T10:57:00Z">
        <w:r w:rsidDel="00D03F97">
          <w:delText xml:space="preserve">                </w:delText>
        </w:r>
        <w:r w:rsidR="00F20C23" w:rsidRPr="00F20C23" w:rsidDel="00D03F97">
          <w:rPr>
            <w:noProof/>
          </w:rPr>
          <w:drawing>
            <wp:inline distT="0" distB="0" distL="0" distR="0" wp14:anchorId="2D940CF9" wp14:editId="23C26794">
              <wp:extent cx="4402172" cy="2911320"/>
              <wp:effectExtent l="0" t="0" r="0" b="381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02172" cy="2911320"/>
                      </a:xfrm>
                      <a:prstGeom prst="rect">
                        <a:avLst/>
                      </a:prstGeom>
                    </pic:spPr>
                  </pic:pic>
                </a:graphicData>
              </a:graphic>
            </wp:inline>
          </w:drawing>
        </w:r>
      </w:del>
    </w:p>
    <w:p w14:paraId="4E695E51" w14:textId="4EB498E7" w:rsidR="00F20C23" w:rsidDel="00D03F97" w:rsidRDefault="00F20C23" w:rsidP="00F20C23">
      <w:pPr>
        <w:pStyle w:val="ListParagraph"/>
        <w:ind w:left="1080"/>
        <w:rPr>
          <w:del w:id="985" w:author="ACER" w:date="2020-10-02T10:57:00Z"/>
        </w:rPr>
      </w:pPr>
    </w:p>
    <w:p w14:paraId="0278B57E" w14:textId="7CBB89B1" w:rsidR="00295E70" w:rsidRPr="003D6686" w:rsidDel="00D03F97" w:rsidRDefault="00295E70" w:rsidP="00295E70">
      <w:pPr>
        <w:pStyle w:val="ListParagraph"/>
        <w:ind w:left="1080"/>
        <w:rPr>
          <w:del w:id="986" w:author="ACER" w:date="2020-10-02T10:57:00Z"/>
          <w:i/>
          <w:iCs/>
        </w:rPr>
      </w:pPr>
      <w:del w:id="987" w:author="ACER" w:date="2020-10-02T10:57:00Z">
        <w:r w:rsidRPr="003D6686" w:rsidDel="00D03F97">
          <w:rPr>
            <w:i/>
            <w:iCs/>
          </w:rPr>
          <w:delText xml:space="preserve">Figure 3.2 </w:delText>
        </w:r>
        <w:r w:rsidRPr="003D6686" w:rsidDel="00D03F97">
          <w:rPr>
            <w:i/>
            <w:iCs/>
            <w:lang w:val="en-US"/>
          </w:rPr>
          <w:delText>Comparison of the Kelvin, Celsius, and Fahrenheit temperature scales and the temperature conversion formulas</w:delText>
        </w:r>
      </w:del>
    </w:p>
    <w:p w14:paraId="19D95060" w14:textId="01B0B4C2" w:rsidR="00EB7A60" w:rsidDel="00D03F97" w:rsidRDefault="00F20C23" w:rsidP="00F20C23">
      <w:pPr>
        <w:pStyle w:val="ListParagraph"/>
        <w:ind w:left="1080"/>
        <w:rPr>
          <w:del w:id="988" w:author="ACER" w:date="2020-10-02T10:57:00Z"/>
        </w:rPr>
      </w:pPr>
      <w:del w:id="989" w:author="ACER" w:date="2020-10-02T10:57:00Z">
        <w:r w:rsidDel="00D03F97">
          <w:delText xml:space="preserve">          </w:delText>
        </w:r>
        <w:r w:rsidR="00EB7A60" w:rsidDel="00D03F97">
          <w:delText xml:space="preserve">         </w:delText>
        </w:r>
      </w:del>
    </w:p>
    <w:p w14:paraId="42F2EBE1" w14:textId="3F73BAEE" w:rsidR="00295E70" w:rsidRPr="00295E70" w:rsidDel="00D03F97" w:rsidRDefault="00295E70" w:rsidP="00295E70">
      <w:pPr>
        <w:pStyle w:val="ListParagraph"/>
        <w:ind w:left="1080"/>
        <w:rPr>
          <w:del w:id="990" w:author="ACER" w:date="2020-10-02T10:57:00Z"/>
        </w:rPr>
      </w:pPr>
      <w:del w:id="991" w:author="ACER" w:date="2020-10-02T10:57:00Z">
        <w:r w:rsidDel="00D03F97">
          <w:rPr>
            <w:lang w:val="en-US"/>
          </w:rPr>
          <w:delText>T</w:delText>
        </w:r>
        <w:r w:rsidRPr="00295E70" w:rsidDel="00D03F97">
          <w:rPr>
            <w:lang w:val="en-US"/>
          </w:rPr>
          <w:delText>he Kelvin</w:delText>
        </w:r>
        <w:r w:rsidDel="00D03F97">
          <w:rPr>
            <w:lang w:val="en-US"/>
          </w:rPr>
          <w:delText xml:space="preserve">, </w:delText>
        </w:r>
        <w:r w:rsidRPr="00295E70" w:rsidDel="00D03F97">
          <w:rPr>
            <w:lang w:val="en-US"/>
          </w:rPr>
          <w:delText>Celsius</w:delText>
        </w:r>
        <w:r w:rsidDel="00D03F97">
          <w:rPr>
            <w:lang w:val="en-US"/>
          </w:rPr>
          <w:delText xml:space="preserve"> and </w:delText>
        </w:r>
        <w:r w:rsidRPr="00EB7A60" w:rsidDel="00D03F97">
          <w:rPr>
            <w:lang w:val="en-US"/>
          </w:rPr>
          <w:delText>Fahrenheit</w:delText>
        </w:r>
        <w:r w:rsidRPr="00295E70" w:rsidDel="00D03F97">
          <w:rPr>
            <w:lang w:val="en-US"/>
          </w:rPr>
          <w:delText xml:space="preserve"> scales are related according to</w:delText>
        </w:r>
        <w:r w:rsidDel="00D03F97">
          <w:rPr>
            <w:lang w:val="en-US"/>
          </w:rPr>
          <w:delText xml:space="preserve"> the following formula, </w:delText>
        </w:r>
      </w:del>
    </w:p>
    <w:p w14:paraId="0C9F3506" w14:textId="34D6184C" w:rsidR="00295E70" w:rsidDel="00D03F97" w:rsidRDefault="00EB7A60" w:rsidP="00F20C23">
      <w:pPr>
        <w:pStyle w:val="ListParagraph"/>
        <w:ind w:left="1080"/>
        <w:rPr>
          <w:del w:id="992" w:author="ACER" w:date="2020-10-02T10:57:00Z"/>
        </w:rPr>
      </w:pPr>
      <w:del w:id="993" w:author="ACER" w:date="2020-10-02T10:57:00Z">
        <w:r w:rsidDel="00D03F97">
          <w:delText xml:space="preserve">  </w:delText>
        </w:r>
      </w:del>
    </w:p>
    <w:p w14:paraId="6FB22A70" w14:textId="146EE03F" w:rsidR="00295E70" w:rsidDel="00D03F97" w:rsidRDefault="00295E70" w:rsidP="00F20C23">
      <w:pPr>
        <w:pStyle w:val="ListParagraph"/>
        <w:ind w:left="1080"/>
        <w:rPr>
          <w:del w:id="994" w:author="ACER" w:date="2020-10-02T10:57:00Z"/>
        </w:rPr>
      </w:pPr>
    </w:p>
    <w:p w14:paraId="5C3EA783" w14:textId="26AC7A35" w:rsidR="00F20C23" w:rsidDel="00D03F97" w:rsidRDefault="00EB7A60" w:rsidP="00F20C23">
      <w:pPr>
        <w:pStyle w:val="ListParagraph"/>
        <w:ind w:left="1080"/>
        <w:rPr>
          <w:del w:id="995" w:author="ACER" w:date="2020-10-02T10:57:00Z"/>
        </w:rPr>
      </w:pPr>
      <w:del w:id="996" w:author="ACER" w:date="2020-10-02T10:57:00Z">
        <w:r w:rsidDel="00D03F97">
          <w:delText xml:space="preserve">                     </w:delText>
        </w:r>
        <w:r w:rsidR="00F20C23" w:rsidDel="00D03F97">
          <w:delText xml:space="preserve">     </w:delText>
        </w:r>
        <w:r w:rsidR="00F20C23" w:rsidRPr="00F20C23" w:rsidDel="00D03F97">
          <w:rPr>
            <w:noProof/>
          </w:rPr>
          <w:drawing>
            <wp:inline distT="0" distB="0" distL="0" distR="0" wp14:anchorId="524887F1" wp14:editId="38830223">
              <wp:extent cx="2553195" cy="273132"/>
              <wp:effectExtent l="19050" t="19050" r="19050" b="1270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9">
                        <a:extLst>
                          <a:ext uri="{28A0092B-C50C-407E-A947-70E740481C1C}">
                            <a14:useLocalDpi xmlns:a14="http://schemas.microsoft.com/office/drawing/2010/main" val="0"/>
                          </a:ext>
                        </a:extLst>
                      </a:blip>
                      <a:srcRect r="57043" b="8870"/>
                      <a:stretch/>
                    </pic:blipFill>
                    <pic:spPr bwMode="auto">
                      <a:xfrm>
                        <a:off x="0" y="0"/>
                        <a:ext cx="2553195" cy="2731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del>
    </w:p>
    <w:p w14:paraId="676625EB" w14:textId="41D904D1" w:rsidR="00EB7A60" w:rsidDel="00D03F97" w:rsidRDefault="00EB7A60" w:rsidP="00F20C23">
      <w:pPr>
        <w:pStyle w:val="ListParagraph"/>
        <w:ind w:left="1080"/>
        <w:rPr>
          <w:del w:id="997" w:author="ACER" w:date="2020-10-02T10:57:00Z"/>
        </w:rPr>
      </w:pPr>
    </w:p>
    <w:p w14:paraId="23E39F01" w14:textId="24E31D4B" w:rsidR="00EB7A60" w:rsidRPr="00F20C23" w:rsidDel="00D03F97" w:rsidRDefault="00EB7A60" w:rsidP="00F20C23">
      <w:pPr>
        <w:pStyle w:val="ListParagraph"/>
        <w:ind w:left="1080"/>
        <w:rPr>
          <w:del w:id="998" w:author="ACER" w:date="2020-10-02T10:57:00Z"/>
        </w:rPr>
      </w:pPr>
      <w:del w:id="999" w:author="ACER" w:date="2020-10-02T10:57:00Z">
        <w:r w:rsidRPr="00EB7A60" w:rsidDel="00D03F97">
          <w:rPr>
            <w:noProof/>
          </w:rPr>
          <w:drawing>
            <wp:inline distT="0" distB="0" distL="0" distR="0" wp14:anchorId="56C84A00" wp14:editId="347070B5">
              <wp:extent cx="4595750" cy="503555"/>
              <wp:effectExtent l="19050" t="19050" r="14605" b="1079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0">
                        <a:extLst>
                          <a:ext uri="{28A0092B-C50C-407E-A947-70E740481C1C}">
                            <a14:useLocalDpi xmlns:a14="http://schemas.microsoft.com/office/drawing/2010/main" val="0"/>
                          </a:ext>
                        </a:extLst>
                      </a:blip>
                      <a:srcRect r="22677"/>
                      <a:stretch/>
                    </pic:blipFill>
                    <pic:spPr bwMode="auto">
                      <a:xfrm>
                        <a:off x="0" y="0"/>
                        <a:ext cx="4595750" cy="5035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del>
    </w:p>
    <w:p w14:paraId="108283FE" w14:textId="37E78590" w:rsidR="00F20C23" w:rsidDel="00D03F97" w:rsidRDefault="00F20C23" w:rsidP="00E41C3F">
      <w:pPr>
        <w:pStyle w:val="ListParagraph"/>
        <w:ind w:left="1080"/>
        <w:rPr>
          <w:del w:id="1000" w:author="ACER" w:date="2020-10-02T10:57:00Z"/>
        </w:rPr>
      </w:pPr>
    </w:p>
    <w:p w14:paraId="63CE7D8C" w14:textId="47FBAB72" w:rsidR="00677AC0" w:rsidDel="00D03F97" w:rsidRDefault="00677AC0" w:rsidP="00E41C3F">
      <w:pPr>
        <w:pStyle w:val="ListParagraph"/>
        <w:ind w:left="1080"/>
        <w:rPr>
          <w:del w:id="1001" w:author="ACER" w:date="2020-10-02T10:57:00Z"/>
        </w:rPr>
      </w:pPr>
    </w:p>
    <w:p w14:paraId="0589BDAB" w14:textId="2DFEE174" w:rsidR="00EB7A60" w:rsidRPr="00EB7A60" w:rsidDel="00D03F97" w:rsidRDefault="00EB7A60" w:rsidP="00EB7A60">
      <w:pPr>
        <w:pStyle w:val="ListParagraph"/>
        <w:ind w:left="1080"/>
        <w:rPr>
          <w:del w:id="1002" w:author="ACER" w:date="2020-10-02T10:57:00Z"/>
        </w:rPr>
      </w:pPr>
      <w:del w:id="1003" w:author="ACER" w:date="2020-10-02T10:57:00Z">
        <w:r w:rsidRPr="00EB7A60" w:rsidDel="00D03F97">
          <w:rPr>
            <w:lang w:val="en-US"/>
          </w:rPr>
          <w:delText>The Kelvin scale is the SI temperature scale, and the SI unit of temperature is the kelvin (K). Zero on the Kelvin scale is the lowest attainable temperature, –273.15 °C, referred to as absolute zero. The Celsius and Kelvin scales have equal-sized units—that is, a kelvin is the same size as a degree Celsius. Thus, the Kelvin and Celsius scales are related according to</w:delText>
        </w:r>
        <w:r w:rsidDel="00D03F97">
          <w:rPr>
            <w:lang w:val="en-US"/>
          </w:rPr>
          <w:delText xml:space="preserve"> t</w:delText>
        </w:r>
        <w:r w:rsidRPr="00EB7A60" w:rsidDel="00D03F97">
          <w:rPr>
            <w:lang w:val="en-US"/>
          </w:rPr>
          <w:delText xml:space="preserve">he freezing point of water, 0 °C, is 273.15 K (Figure </w:delText>
        </w:r>
        <w:r w:rsidR="007F6034" w:rsidDel="00D03F97">
          <w:rPr>
            <w:lang w:val="en-US"/>
          </w:rPr>
          <w:delText>3.2</w:delText>
        </w:r>
        <w:r w:rsidRPr="00EB7A60" w:rsidDel="00D03F97">
          <w:rPr>
            <w:lang w:val="en-US"/>
          </w:rPr>
          <w:delText>). Notice that we do not use a degree sign (°) with temperatures on the Kelvin scale.</w:delText>
        </w:r>
        <w:r w:rsidR="008E59A2" w:rsidDel="00D03F97">
          <w:rPr>
            <w:lang w:val="en-US"/>
          </w:rPr>
          <w:delText xml:space="preserve"> </w:delText>
        </w:r>
        <w:r w:rsidRPr="00EB7A60" w:rsidDel="00D03F97">
          <w:rPr>
            <w:lang w:val="en-US"/>
          </w:rPr>
          <w:delText xml:space="preserve">The common temperature scale in the United States is the Fahrenheit scale, which is not generally used in science. </w:delText>
        </w:r>
      </w:del>
    </w:p>
    <w:p w14:paraId="67475CDF" w14:textId="261BF097" w:rsidR="00F20C23" w:rsidDel="00D03F97" w:rsidRDefault="00F20C23" w:rsidP="00E41C3F">
      <w:pPr>
        <w:pStyle w:val="ListParagraph"/>
        <w:ind w:left="1080"/>
        <w:rPr>
          <w:del w:id="1004" w:author="ACER" w:date="2020-10-02T10:57:00Z"/>
        </w:rPr>
      </w:pPr>
    </w:p>
    <w:p w14:paraId="340AC165" w14:textId="18E99558" w:rsidR="00F20C23" w:rsidDel="00D03F97" w:rsidRDefault="00F20C23" w:rsidP="00E41C3F">
      <w:pPr>
        <w:pStyle w:val="ListParagraph"/>
        <w:ind w:left="1080"/>
        <w:rPr>
          <w:del w:id="1005" w:author="ACER" w:date="2020-10-02T10:57:00Z"/>
        </w:rPr>
      </w:pPr>
    </w:p>
    <w:p w14:paraId="2AEA9783" w14:textId="78BB19CA" w:rsidR="00677AC0" w:rsidRPr="00F66863" w:rsidDel="00D03F97" w:rsidRDefault="00677AC0" w:rsidP="00E41C3F">
      <w:pPr>
        <w:pStyle w:val="ListParagraph"/>
        <w:ind w:left="1080"/>
        <w:rPr>
          <w:del w:id="1006" w:author="ACER" w:date="2020-10-02T10:57:00Z"/>
          <w:b/>
          <w:bCs/>
          <w:highlight w:val="yellow"/>
        </w:rPr>
      </w:pPr>
      <w:del w:id="1007" w:author="ACER" w:date="2020-10-02T10:57:00Z">
        <w:r w:rsidRPr="00F66863" w:rsidDel="00D03F97">
          <w:rPr>
            <w:b/>
            <w:bCs/>
            <w:highlight w:val="yellow"/>
          </w:rPr>
          <w:delText>Amount of substance</w:delText>
        </w:r>
      </w:del>
    </w:p>
    <w:p w14:paraId="7B1391C7" w14:textId="3CD9574A" w:rsidR="00677AC0" w:rsidRPr="00F66863" w:rsidDel="00D03F97" w:rsidRDefault="00677AC0" w:rsidP="00E41C3F">
      <w:pPr>
        <w:pStyle w:val="ListParagraph"/>
        <w:ind w:left="1080"/>
        <w:rPr>
          <w:del w:id="1008" w:author="ACER" w:date="2020-10-02T10:57:00Z"/>
          <w:highlight w:val="yellow"/>
        </w:rPr>
      </w:pPr>
    </w:p>
    <w:p w14:paraId="47057507" w14:textId="24301755" w:rsidR="00677AC0" w:rsidRPr="00F66863" w:rsidDel="00D03F97" w:rsidRDefault="00677AC0" w:rsidP="00E41C3F">
      <w:pPr>
        <w:pStyle w:val="ListParagraph"/>
        <w:ind w:left="1080"/>
        <w:rPr>
          <w:del w:id="1009" w:author="ACER" w:date="2020-10-02T10:57:00Z"/>
          <w:b/>
          <w:bCs/>
          <w:highlight w:val="yellow"/>
        </w:rPr>
      </w:pPr>
      <w:del w:id="1010" w:author="ACER" w:date="2020-10-02T10:57:00Z">
        <w:r w:rsidRPr="00F66863" w:rsidDel="00D03F97">
          <w:rPr>
            <w:b/>
            <w:bCs/>
            <w:highlight w:val="yellow"/>
          </w:rPr>
          <w:delText>Electric current</w:delText>
        </w:r>
      </w:del>
    </w:p>
    <w:p w14:paraId="595FC067" w14:textId="63FBD1A6" w:rsidR="00677AC0" w:rsidRPr="00F66863" w:rsidDel="00D03F97" w:rsidRDefault="00677AC0" w:rsidP="00E41C3F">
      <w:pPr>
        <w:pStyle w:val="ListParagraph"/>
        <w:ind w:left="1080"/>
        <w:rPr>
          <w:del w:id="1011" w:author="ACER" w:date="2020-10-02T10:57:00Z"/>
          <w:highlight w:val="yellow"/>
        </w:rPr>
      </w:pPr>
    </w:p>
    <w:p w14:paraId="4451D873" w14:textId="6AA92523" w:rsidR="00677AC0" w:rsidRPr="005041D4" w:rsidDel="00D03F97" w:rsidRDefault="00677AC0" w:rsidP="00E41C3F">
      <w:pPr>
        <w:pStyle w:val="ListParagraph"/>
        <w:ind w:left="1080"/>
        <w:rPr>
          <w:del w:id="1012" w:author="ACER" w:date="2020-10-02T10:57:00Z"/>
          <w:b/>
          <w:bCs/>
        </w:rPr>
      </w:pPr>
      <w:del w:id="1013" w:author="ACER" w:date="2020-10-02T10:57:00Z">
        <w:r w:rsidRPr="00F66863" w:rsidDel="00D03F97">
          <w:rPr>
            <w:b/>
            <w:bCs/>
            <w:highlight w:val="yellow"/>
          </w:rPr>
          <w:delText>Luminous intensity</w:delText>
        </w:r>
      </w:del>
    </w:p>
    <w:p w14:paraId="5000A35F" w14:textId="76029D68" w:rsidR="00677AC0" w:rsidDel="00D03F97" w:rsidRDefault="00677AC0" w:rsidP="00E41C3F">
      <w:pPr>
        <w:pStyle w:val="ListParagraph"/>
        <w:ind w:left="1080"/>
        <w:rPr>
          <w:del w:id="1014" w:author="ACER" w:date="2020-10-02T10:57:00Z"/>
        </w:rPr>
      </w:pPr>
    </w:p>
    <w:p w14:paraId="60B2D45B" w14:textId="5D5D9BFC" w:rsidR="00677AC0" w:rsidDel="00D03F97" w:rsidRDefault="00677AC0" w:rsidP="00E41C3F">
      <w:pPr>
        <w:pStyle w:val="ListParagraph"/>
        <w:ind w:left="1080"/>
        <w:rPr>
          <w:del w:id="1015" w:author="ACER" w:date="2020-10-02T10:57:00Z"/>
        </w:rPr>
      </w:pPr>
    </w:p>
    <w:p w14:paraId="694338EE" w14:textId="7C6AE79D" w:rsidR="00E41C3F" w:rsidRPr="00E41C3F" w:rsidDel="00D03F97" w:rsidRDefault="00216E2C" w:rsidP="00E41C3F">
      <w:pPr>
        <w:pStyle w:val="ListParagraph"/>
        <w:ind w:left="1080"/>
        <w:rPr>
          <w:del w:id="1016" w:author="ACER" w:date="2020-10-02T10:57:00Z"/>
        </w:rPr>
      </w:pPr>
      <w:del w:id="1017" w:author="ACER" w:date="2020-10-02T10:57:00Z">
        <w:r w:rsidDel="00D03F97">
          <w:delText>Table 3.2</w:delText>
        </w:r>
        <w:r w:rsidR="00E41C3F" w:rsidDel="00D03F97">
          <w:delText xml:space="preserve"> </w:delText>
        </w:r>
        <w:r w:rsidR="00E41C3F" w:rsidRPr="00E41C3F" w:rsidDel="00D03F97">
          <w:rPr>
            <w:lang w:val="en-US"/>
          </w:rPr>
          <w:delText>Prefixes Used in the Metric System and SI Units</w:delText>
        </w:r>
      </w:del>
    </w:p>
    <w:p w14:paraId="2B5C3AD7" w14:textId="27CC7498" w:rsidR="00216E2C" w:rsidDel="00D03F97" w:rsidRDefault="00216E2C" w:rsidP="003715CB">
      <w:pPr>
        <w:pStyle w:val="ListParagraph"/>
        <w:ind w:left="1080"/>
        <w:rPr>
          <w:del w:id="1018" w:author="ACER" w:date="2020-10-02T10:57:00Z"/>
        </w:rPr>
      </w:pPr>
      <w:del w:id="1019" w:author="ACER" w:date="2020-10-02T10:57:00Z">
        <w:r w:rsidRPr="00216E2C" w:rsidDel="00D03F97">
          <w:rPr>
            <w:noProof/>
          </w:rPr>
          <w:drawing>
            <wp:inline distT="0" distB="0" distL="0" distR="0" wp14:anchorId="474CC52B" wp14:editId="15E75115">
              <wp:extent cx="5943600" cy="3973830"/>
              <wp:effectExtent l="0" t="0" r="0" b="762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del>
    </w:p>
    <w:p w14:paraId="721C5B27" w14:textId="69A1AC4B" w:rsidR="00216E2C" w:rsidDel="00D03F97" w:rsidRDefault="00216E2C" w:rsidP="003715CB">
      <w:pPr>
        <w:pStyle w:val="ListParagraph"/>
        <w:ind w:left="1080"/>
        <w:rPr>
          <w:del w:id="1020" w:author="ACER" w:date="2020-10-02T10:57:00Z"/>
        </w:rPr>
      </w:pPr>
    </w:p>
    <w:p w14:paraId="5FA08A2B" w14:textId="7A5B9CDC" w:rsidR="00A051F3" w:rsidDel="00D03F97" w:rsidRDefault="00A051F3" w:rsidP="003715CB">
      <w:pPr>
        <w:pStyle w:val="ListParagraph"/>
        <w:ind w:left="1080"/>
        <w:rPr>
          <w:del w:id="1021" w:author="ACER" w:date="2020-10-02T10:57:00Z"/>
        </w:rPr>
      </w:pPr>
    </w:p>
    <w:p w14:paraId="083125FB" w14:textId="1FD6C6D6" w:rsidR="00E41C3F" w:rsidDel="00D03F97" w:rsidRDefault="00E41C3F" w:rsidP="00B41346">
      <w:pPr>
        <w:pStyle w:val="ListParagraph"/>
        <w:ind w:left="1080"/>
        <w:rPr>
          <w:del w:id="1022" w:author="ACER" w:date="2020-10-02T10:57:00Z"/>
          <w:lang w:val="en-US"/>
        </w:rPr>
      </w:pPr>
      <w:del w:id="1023" w:author="ACER" w:date="2020-10-02T10:57:00Z">
        <w:r w:rsidRPr="00E41C3F" w:rsidDel="00D03F97">
          <w:rPr>
            <w:lang w:val="en-US"/>
          </w:rPr>
          <w:delText>With SI units, prefixes are used to indicate decimal fractions or multiples of various units.</w:delText>
        </w:r>
        <w:r w:rsidR="00B41346" w:rsidDel="00D03F97">
          <w:rPr>
            <w:lang w:val="en-US"/>
          </w:rPr>
          <w:delText xml:space="preserve"> The table</w:delText>
        </w:r>
        <w:r w:rsidR="00AF6F45" w:rsidDel="00D03F97">
          <w:rPr>
            <w:lang w:val="en-US"/>
          </w:rPr>
          <w:delText xml:space="preserve"> </w:delText>
        </w:r>
        <w:r w:rsidR="00CD5B7E" w:rsidDel="00D03F97">
          <w:rPr>
            <w:lang w:val="en-US"/>
          </w:rPr>
          <w:delText xml:space="preserve">above </w:delText>
        </w:r>
        <w:r w:rsidR="00B41346" w:rsidRPr="00B41346" w:rsidDel="00D03F97">
          <w:rPr>
            <w:lang w:val="en-US"/>
          </w:rPr>
          <w:delText>presents the prefixes commonly encountered in chemistry.</w:delText>
        </w:r>
      </w:del>
    </w:p>
    <w:p w14:paraId="3C6C531F" w14:textId="0D96D46A" w:rsidR="00AE2455" w:rsidDel="00D03F97" w:rsidRDefault="00AE2455" w:rsidP="00B41346">
      <w:pPr>
        <w:pStyle w:val="ListParagraph"/>
        <w:ind w:left="1080"/>
        <w:rPr>
          <w:del w:id="1024" w:author="ACER" w:date="2020-10-02T10:57:00Z"/>
          <w:lang w:val="en-US"/>
        </w:rPr>
      </w:pPr>
    </w:p>
    <w:p w14:paraId="0A8AF062" w14:textId="6E82C766" w:rsidR="00AE2455" w:rsidRPr="00216E2C" w:rsidDel="00D03F97" w:rsidRDefault="00AE2455" w:rsidP="00AE2455">
      <w:pPr>
        <w:pStyle w:val="ListParagraph"/>
        <w:ind w:left="1080"/>
        <w:rPr>
          <w:del w:id="1025" w:author="ACER" w:date="2020-10-02T10:57:00Z"/>
        </w:rPr>
      </w:pPr>
      <w:del w:id="1026" w:author="ACER" w:date="2020-10-02T10:57:00Z">
        <w:r w:rsidRPr="00216E2C" w:rsidDel="00D03F97">
          <w:delText xml:space="preserve">TABLE </w:delText>
        </w:r>
        <w:r w:rsidDel="00D03F97">
          <w:delText>3.3</w:delText>
        </w:r>
        <w:r w:rsidRPr="00216E2C" w:rsidDel="00D03F97">
          <w:delText xml:space="preserve"> </w:delText>
        </w:r>
        <w:r w:rsidDel="00D03F97">
          <w:delText>Metric – English Equivalent</w:delText>
        </w:r>
      </w:del>
    </w:p>
    <w:p w14:paraId="7FCCECF6" w14:textId="3A74342A" w:rsidR="00AE2455" w:rsidDel="00D03F97" w:rsidRDefault="00AE2455" w:rsidP="00B41346">
      <w:pPr>
        <w:pStyle w:val="ListParagraph"/>
        <w:ind w:left="1080"/>
        <w:rPr>
          <w:del w:id="1027" w:author="ACER" w:date="2020-10-02T10:57:00Z"/>
        </w:rPr>
      </w:pPr>
      <w:del w:id="1028" w:author="ACER" w:date="2020-10-02T10:57:00Z">
        <w:r w:rsidDel="00D03F97">
          <w:rPr>
            <w:noProof/>
          </w:rPr>
          <w:drawing>
            <wp:inline distT="0" distB="0" distL="0" distR="0" wp14:anchorId="2D28457E" wp14:editId="30C2008B">
              <wp:extent cx="4581525" cy="245058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994" t="25371" r="51442" b="48404"/>
                      <a:stretch/>
                    </pic:blipFill>
                    <pic:spPr bwMode="auto">
                      <a:xfrm>
                        <a:off x="0" y="0"/>
                        <a:ext cx="4618062" cy="2470126"/>
                      </a:xfrm>
                      <a:prstGeom prst="rect">
                        <a:avLst/>
                      </a:prstGeom>
                      <a:ln>
                        <a:noFill/>
                      </a:ln>
                      <a:extLst>
                        <a:ext uri="{53640926-AAD7-44D8-BBD7-CCE9431645EC}">
                          <a14:shadowObscured xmlns:a14="http://schemas.microsoft.com/office/drawing/2010/main"/>
                        </a:ext>
                      </a:extLst>
                    </pic:spPr>
                  </pic:pic>
                </a:graphicData>
              </a:graphic>
            </wp:inline>
          </w:drawing>
        </w:r>
      </w:del>
    </w:p>
    <w:p w14:paraId="4546B915" w14:textId="17020BA6" w:rsidR="00795D79" w:rsidDel="00D03F97" w:rsidRDefault="00795D79" w:rsidP="00B41346">
      <w:pPr>
        <w:pStyle w:val="ListParagraph"/>
        <w:ind w:left="1080"/>
        <w:rPr>
          <w:del w:id="1029" w:author="ACER" w:date="2020-10-02T10:57:00Z"/>
        </w:rPr>
      </w:pPr>
    </w:p>
    <w:p w14:paraId="02615179" w14:textId="4485915B" w:rsidR="007F6034" w:rsidDel="00D03F97" w:rsidRDefault="007F6034" w:rsidP="00795D79">
      <w:pPr>
        <w:pStyle w:val="ListParagraph"/>
        <w:ind w:left="1080"/>
        <w:rPr>
          <w:del w:id="1030" w:author="ACER" w:date="2020-10-02T10:57:00Z"/>
        </w:rPr>
      </w:pPr>
    </w:p>
    <w:p w14:paraId="2C670D8E" w14:textId="532636C9" w:rsidR="007F6034" w:rsidDel="00D03F97" w:rsidRDefault="007F6034" w:rsidP="00795D79">
      <w:pPr>
        <w:pStyle w:val="ListParagraph"/>
        <w:ind w:left="1080"/>
        <w:rPr>
          <w:del w:id="1031" w:author="ACER" w:date="2020-10-02T10:57:00Z"/>
        </w:rPr>
      </w:pPr>
    </w:p>
    <w:p w14:paraId="2AC34697" w14:textId="7C1097FB" w:rsidR="007F6034" w:rsidDel="00D03F97" w:rsidRDefault="007F6034" w:rsidP="00795D79">
      <w:pPr>
        <w:pStyle w:val="ListParagraph"/>
        <w:ind w:left="1080"/>
        <w:rPr>
          <w:del w:id="1032" w:author="ACER" w:date="2020-10-02T10:57:00Z"/>
        </w:rPr>
      </w:pPr>
    </w:p>
    <w:p w14:paraId="21A44CC5" w14:textId="0E536A7B" w:rsidR="00795D79" w:rsidDel="00D03F97" w:rsidRDefault="00795D79" w:rsidP="00795D79">
      <w:pPr>
        <w:pStyle w:val="ListParagraph"/>
        <w:ind w:left="1080"/>
        <w:rPr>
          <w:del w:id="1033" w:author="ACER" w:date="2020-10-02T10:57:00Z"/>
        </w:rPr>
      </w:pPr>
      <w:del w:id="1034" w:author="ACER" w:date="2020-10-02T10:57:00Z">
        <w:r w:rsidRPr="00216E2C" w:rsidDel="00D03F97">
          <w:delText xml:space="preserve">TABLE </w:delText>
        </w:r>
        <w:r w:rsidDel="00D03F97">
          <w:delText>3.4</w:delText>
        </w:r>
        <w:r w:rsidRPr="00216E2C" w:rsidDel="00D03F97">
          <w:delText xml:space="preserve"> </w:delText>
        </w:r>
        <w:r w:rsidDel="00D03F97">
          <w:delText>Metric – English Conversion</w:delText>
        </w:r>
      </w:del>
    </w:p>
    <w:p w14:paraId="122E7D62" w14:textId="1FC08C72" w:rsidR="00AE2455" w:rsidDel="00D03F97" w:rsidRDefault="00AE2455" w:rsidP="003715CB">
      <w:pPr>
        <w:pStyle w:val="ListParagraph"/>
        <w:ind w:left="1080"/>
        <w:rPr>
          <w:del w:id="1035" w:author="ACER" w:date="2020-10-02T10:57:00Z"/>
        </w:rPr>
      </w:pPr>
      <w:del w:id="1036" w:author="ACER" w:date="2020-10-02T10:57:00Z">
        <w:r w:rsidDel="00D03F97">
          <w:rPr>
            <w:noProof/>
          </w:rPr>
          <w:drawing>
            <wp:inline distT="0" distB="0" distL="0" distR="0" wp14:anchorId="5F69D45D" wp14:editId="1128D593">
              <wp:extent cx="4448175" cy="235491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93" t="20525" r="33492" b="35861"/>
                      <a:stretch/>
                    </pic:blipFill>
                    <pic:spPr bwMode="auto">
                      <a:xfrm>
                        <a:off x="0" y="0"/>
                        <a:ext cx="4490974" cy="2377574"/>
                      </a:xfrm>
                      <a:prstGeom prst="rect">
                        <a:avLst/>
                      </a:prstGeom>
                      <a:ln>
                        <a:noFill/>
                      </a:ln>
                      <a:extLst>
                        <a:ext uri="{53640926-AAD7-44D8-BBD7-CCE9431645EC}">
                          <a14:shadowObscured xmlns:a14="http://schemas.microsoft.com/office/drawing/2010/main"/>
                        </a:ext>
                      </a:extLst>
                    </pic:spPr>
                  </pic:pic>
                </a:graphicData>
              </a:graphic>
            </wp:inline>
          </w:drawing>
        </w:r>
      </w:del>
    </w:p>
    <w:p w14:paraId="73EF965B" w14:textId="38D8A843" w:rsidR="00AE2455" w:rsidDel="00D03F97" w:rsidRDefault="00AE2455" w:rsidP="003715CB">
      <w:pPr>
        <w:pStyle w:val="ListParagraph"/>
        <w:ind w:left="1080"/>
        <w:rPr>
          <w:del w:id="1037" w:author="ACER" w:date="2020-10-02T10:57:00Z"/>
        </w:rPr>
      </w:pPr>
    </w:p>
    <w:p w14:paraId="74848B0F" w14:textId="4626F4F8" w:rsidR="00AE2455" w:rsidDel="00D03F97" w:rsidRDefault="007F6034" w:rsidP="003715CB">
      <w:pPr>
        <w:pStyle w:val="ListParagraph"/>
        <w:ind w:left="1080"/>
        <w:rPr>
          <w:del w:id="1038" w:author="ACER" w:date="2020-10-02T10:57:00Z"/>
          <w:b/>
          <w:bCs/>
        </w:rPr>
      </w:pPr>
      <w:del w:id="1039" w:author="ACER" w:date="2020-10-02T10:57:00Z">
        <w:r w:rsidDel="00D03F97">
          <w:rPr>
            <w:b/>
            <w:bCs/>
          </w:rPr>
          <w:delText>Derived SI Units</w:delText>
        </w:r>
      </w:del>
    </w:p>
    <w:p w14:paraId="4097357F" w14:textId="3C0E2976" w:rsidR="007F6034" w:rsidRPr="007F6034" w:rsidDel="00D03F97" w:rsidRDefault="007F6034" w:rsidP="007F6034">
      <w:pPr>
        <w:pStyle w:val="ListParagraph"/>
        <w:ind w:left="1080"/>
        <w:rPr>
          <w:del w:id="1040" w:author="ACER" w:date="2020-10-02T10:57:00Z"/>
        </w:rPr>
      </w:pPr>
      <w:del w:id="1041" w:author="ACER" w:date="2020-10-02T10:57:00Z">
        <w:r w:rsidRPr="007F6034" w:rsidDel="00D03F97">
          <w:rPr>
            <w:lang w:val="en-US"/>
          </w:rPr>
          <w:delText>The SI base units are used to obtain derived units. To do so, we use the defining equation for the quantity, substituting the appropriate base units. For example, speed is defined as the ratio of distance traveled to elapsed time. Thus, the SI unit for speed—m/s, read “meters per second”—is a derived unit, the SI unit for distance (length), m, divided by the SI unit for time, s. Two common derived units in chemistry are those for volume and density.</w:delText>
        </w:r>
      </w:del>
    </w:p>
    <w:p w14:paraId="19FA6C8E" w14:textId="065975A7" w:rsidR="007F6034" w:rsidDel="00D03F97" w:rsidRDefault="007F6034" w:rsidP="003715CB">
      <w:pPr>
        <w:pStyle w:val="ListParagraph"/>
        <w:ind w:left="1080"/>
        <w:rPr>
          <w:del w:id="1042" w:author="ACER" w:date="2020-10-02T10:57:00Z"/>
          <w:b/>
          <w:bCs/>
        </w:rPr>
      </w:pPr>
    </w:p>
    <w:p w14:paraId="613A305A" w14:textId="31033CB8" w:rsidR="007F6034" w:rsidDel="00D03F97" w:rsidRDefault="007F6034" w:rsidP="003715CB">
      <w:pPr>
        <w:pStyle w:val="ListParagraph"/>
        <w:ind w:left="1080"/>
        <w:rPr>
          <w:del w:id="1043" w:author="ACER" w:date="2020-10-02T10:57:00Z"/>
          <w:b/>
          <w:bCs/>
        </w:rPr>
      </w:pPr>
    </w:p>
    <w:p w14:paraId="7D19D373" w14:textId="1969FDA2" w:rsidR="007F6034" w:rsidDel="00D03F97" w:rsidRDefault="007F6034" w:rsidP="003715CB">
      <w:pPr>
        <w:pStyle w:val="ListParagraph"/>
        <w:ind w:left="1080"/>
        <w:rPr>
          <w:del w:id="1044" w:author="ACER" w:date="2020-10-02T10:57:00Z"/>
          <w:b/>
          <w:bCs/>
        </w:rPr>
      </w:pPr>
      <w:del w:id="1045" w:author="ACER" w:date="2020-10-02T10:57:00Z">
        <w:r w:rsidDel="00D03F97">
          <w:rPr>
            <w:b/>
            <w:bCs/>
          </w:rPr>
          <w:delText>Volume</w:delText>
        </w:r>
      </w:del>
    </w:p>
    <w:p w14:paraId="4CBB6114" w14:textId="3EE04172" w:rsidR="006F06C8" w:rsidDel="00D03F97" w:rsidRDefault="003D6686" w:rsidP="007F6034">
      <w:pPr>
        <w:pStyle w:val="ListParagraph"/>
        <w:ind w:left="1080"/>
        <w:rPr>
          <w:del w:id="1046" w:author="ACER" w:date="2020-10-02T10:57:00Z"/>
          <w:lang w:val="en-US"/>
        </w:rPr>
      </w:pPr>
      <w:del w:id="1047" w:author="ACER" w:date="2020-10-02T10:57:00Z">
        <w:r w:rsidRPr="00A97A32" w:rsidDel="00D03F97">
          <w:rPr>
            <w:noProof/>
          </w:rPr>
          <mc:AlternateContent>
            <mc:Choice Requires="wps">
              <w:drawing>
                <wp:anchor distT="0" distB="0" distL="114300" distR="114300" simplePos="0" relativeHeight="251809280" behindDoc="0" locked="0" layoutInCell="1" allowOverlap="1" wp14:anchorId="7618409D" wp14:editId="324F9001">
                  <wp:simplePos x="0" y="0"/>
                  <wp:positionH relativeFrom="margin">
                    <wp:posOffset>4051300</wp:posOffset>
                  </wp:positionH>
                  <wp:positionV relativeFrom="paragraph">
                    <wp:posOffset>2527935</wp:posOffset>
                  </wp:positionV>
                  <wp:extent cx="2506345" cy="283210"/>
                  <wp:effectExtent l="0" t="0" r="0" b="0"/>
                  <wp:wrapSquare wrapText="bothSides"/>
                  <wp:docPr id="38" name="TextBox 3"/>
                  <wp:cNvGraphicFramePr/>
                  <a:graphic xmlns:a="http://schemas.openxmlformats.org/drawingml/2006/main">
                    <a:graphicData uri="http://schemas.microsoft.com/office/word/2010/wordprocessingShape">
                      <wps:wsp>
                        <wps:cNvSpPr txBox="1"/>
                        <wps:spPr>
                          <a:xfrm>
                            <a:off x="0" y="0"/>
                            <a:ext cx="2506345" cy="283210"/>
                          </a:xfrm>
                          <a:prstGeom prst="rect">
                            <a:avLst/>
                          </a:prstGeom>
                          <a:noFill/>
                        </wps:spPr>
                        <wps:txbx>
                          <w:txbxContent>
                            <w:p w14:paraId="586340D1" w14:textId="04DD0776" w:rsidR="001B0AFB" w:rsidRPr="003D6686" w:rsidRDefault="001B0AFB" w:rsidP="003D6686">
                              <w:pPr>
                                <w:rPr>
                                  <w:rFonts w:ascii="Georgia" w:hAnsi="Georgia"/>
                                  <w:i/>
                                  <w:iCs/>
                                  <w:sz w:val="24"/>
                                  <w:szCs w:val="24"/>
                                </w:rPr>
                              </w:pPr>
                              <w:r w:rsidRPr="003D6686">
                                <w:rPr>
                                  <w:rFonts w:ascii="Georgia" w:hAnsi="Georgia"/>
                                  <w:i/>
                                  <w:iCs/>
                                  <w:color w:val="000000" w:themeColor="text1"/>
                                  <w:kern w:val="24"/>
                                  <w:sz w:val="24"/>
                                  <w:szCs w:val="24"/>
                                  <w:lang w:val="en-US"/>
                                </w:rPr>
                                <w:t>Figure 3.</w:t>
                              </w:r>
                              <w:r>
                                <w:rPr>
                                  <w:rFonts w:ascii="Georgia" w:hAnsi="Georgia"/>
                                  <w:i/>
                                  <w:iCs/>
                                  <w:color w:val="000000" w:themeColor="text1"/>
                                  <w:kern w:val="24"/>
                                  <w:sz w:val="24"/>
                                  <w:szCs w:val="24"/>
                                  <w:lang w:val="en-US"/>
                                </w:rPr>
                                <w:t>3</w:t>
                              </w:r>
                              <w:r w:rsidRPr="003D6686">
                                <w:rPr>
                                  <w:rFonts w:ascii="Georgia" w:hAnsi="Georgia"/>
                                  <w:i/>
                                  <w:iCs/>
                                  <w:color w:val="000000" w:themeColor="text1"/>
                                  <w:kern w:val="24"/>
                                  <w:sz w:val="24"/>
                                  <w:szCs w:val="24"/>
                                  <w:lang w:val="en-US"/>
                                </w:rPr>
                                <w:t xml:space="preserve"> </w:t>
                              </w:r>
                              <w:r>
                                <w:rPr>
                                  <w:rFonts w:ascii="Georgia" w:hAnsi="Georgia"/>
                                  <w:i/>
                                  <w:iCs/>
                                  <w:noProof/>
                                  <w:sz w:val="24"/>
                                  <w:szCs w:val="24"/>
                                  <w:lang w:val="en-US"/>
                                </w:rPr>
                                <w:t>Volume relationships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18409D" id="_x0000_s1041" type="#_x0000_t202" style="position:absolute;left:0;text-align:left;margin-left:319pt;margin-top:199.05pt;width:197.35pt;height:22.3pt;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" filled="f" stroked="f">
                  <v:textbox>
                    <w:txbxContent>
                      <w:p w14:paraId="586340D1" w14:textId="04DD0776" w:rsidR="001B0AFB" w:rsidRPr="003D6686" w:rsidRDefault="001B0AFB" w:rsidP="003D6686">
                        <w:pPr>
                          <w:rPr>
                            <w:rFonts w:ascii="Georgia" w:hAnsi="Georgia"/>
                            <w:i/>
                            <w:iCs/>
                            <w:sz w:val="24"/>
                            <w:szCs w:val="24"/>
                          </w:rPr>
                        </w:pPr>
                        <w:r w:rsidRPr="003D6686">
                          <w:rPr>
                            <w:rFonts w:ascii="Georgia" w:hAnsi="Georgia"/>
                            <w:i/>
                            <w:iCs/>
                            <w:color w:val="000000" w:themeColor="text1"/>
                            <w:kern w:val="24"/>
                            <w:sz w:val="24"/>
                            <w:szCs w:val="24"/>
                            <w:lang w:val="en-US"/>
                          </w:rPr>
                          <w:t>Figure 3.</w:t>
                        </w:r>
                        <w:r>
                          <w:rPr>
                            <w:rFonts w:ascii="Georgia" w:hAnsi="Georgia"/>
                            <w:i/>
                            <w:iCs/>
                            <w:color w:val="000000" w:themeColor="text1"/>
                            <w:kern w:val="24"/>
                            <w:sz w:val="24"/>
                            <w:szCs w:val="24"/>
                            <w:lang w:val="en-US"/>
                          </w:rPr>
                          <w:t>3</w:t>
                        </w:r>
                        <w:r w:rsidRPr="003D6686">
                          <w:rPr>
                            <w:rFonts w:ascii="Georgia" w:hAnsi="Georgia"/>
                            <w:i/>
                            <w:iCs/>
                            <w:color w:val="000000" w:themeColor="text1"/>
                            <w:kern w:val="24"/>
                            <w:sz w:val="24"/>
                            <w:szCs w:val="24"/>
                            <w:lang w:val="en-US"/>
                          </w:rPr>
                          <w:t xml:space="preserve"> </w:t>
                        </w:r>
                        <w:r>
                          <w:rPr>
                            <w:rFonts w:ascii="Georgia" w:hAnsi="Georgia"/>
                            <w:i/>
                            <w:iCs/>
                            <w:noProof/>
                            <w:sz w:val="24"/>
                            <w:szCs w:val="24"/>
                            <w:lang w:val="en-US"/>
                          </w:rPr>
                          <w:t>Volume relationships</w:t>
                        </w:r>
                      </w:p>
                    </w:txbxContent>
                  </v:textbox>
                  <w10:wrap type="square" anchorx="margin"/>
                </v:shape>
              </w:pict>
            </mc:Fallback>
          </mc:AlternateContent>
        </w:r>
        <w:r w:rsidR="00F66863" w:rsidRPr="00F66863" w:rsidDel="00D03F97">
          <w:rPr>
            <w:b/>
            <w:bCs/>
            <w:noProof/>
          </w:rPr>
          <w:drawing>
            <wp:anchor distT="0" distB="0" distL="114300" distR="114300" simplePos="0" relativeHeight="251807232" behindDoc="0" locked="0" layoutInCell="1" allowOverlap="1" wp14:anchorId="17057B70" wp14:editId="41DD629D">
              <wp:simplePos x="0" y="0"/>
              <wp:positionH relativeFrom="margin">
                <wp:align>right</wp:align>
              </wp:positionH>
              <wp:positionV relativeFrom="paragraph">
                <wp:posOffset>20955</wp:posOffset>
              </wp:positionV>
              <wp:extent cx="1686560" cy="2345055"/>
              <wp:effectExtent l="0" t="0" r="8890" b="0"/>
              <wp:wrapSquare wrapText="bothSides"/>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86560" cy="2345055"/>
                      </a:xfrm>
                      <a:prstGeom prst="rect">
                        <a:avLst/>
                      </a:prstGeom>
                    </pic:spPr>
                  </pic:pic>
                </a:graphicData>
              </a:graphic>
              <wp14:sizeRelH relativeFrom="margin">
                <wp14:pctWidth>0</wp14:pctWidth>
              </wp14:sizeRelH>
              <wp14:sizeRelV relativeFrom="margin">
                <wp14:pctHeight>0</wp14:pctHeight>
              </wp14:sizeRelV>
            </wp:anchor>
          </w:drawing>
        </w:r>
        <w:r w:rsidR="007F6034" w:rsidRPr="007F6034" w:rsidDel="00D03F97">
          <w:rPr>
            <w:lang w:val="en-US"/>
          </w:rPr>
          <w:delText>The volume of a cube is its length cubed, (length)</w:delText>
        </w:r>
        <w:r w:rsidR="007F6034" w:rsidRPr="007F6034" w:rsidDel="00D03F97">
          <w:rPr>
            <w:vertAlign w:val="superscript"/>
            <w:lang w:val="en-US"/>
          </w:rPr>
          <w:delText>3</w:delText>
        </w:r>
        <w:r w:rsidR="007F6034" w:rsidRPr="007F6034" w:rsidDel="00D03F97">
          <w:rPr>
            <w:lang w:val="en-US"/>
          </w:rPr>
          <w:delText>. Thus, the derived SI unit of volume is the SI unit of length, m, raised to the third power. The cubic meter, m</w:delText>
        </w:r>
        <w:r w:rsidR="007F6034" w:rsidRPr="007F6034" w:rsidDel="00D03F97">
          <w:rPr>
            <w:vertAlign w:val="superscript"/>
            <w:lang w:val="en-US"/>
          </w:rPr>
          <w:delText>3</w:delText>
        </w:r>
        <w:r w:rsidR="007F6034" w:rsidRPr="007F6034" w:rsidDel="00D03F97">
          <w:rPr>
            <w:lang w:val="en-US"/>
          </w:rPr>
          <w:delText>, is the volume of a cube that is 1 m on each edge (F</w:delText>
        </w:r>
        <w:r w:rsidR="006F06C8" w:rsidDel="00D03F97">
          <w:rPr>
            <w:lang w:val="en-US"/>
          </w:rPr>
          <w:delText>igure</w:delText>
        </w:r>
        <w:r w:rsidR="007F6034" w:rsidRPr="007F6034" w:rsidDel="00D03F97">
          <w:rPr>
            <w:lang w:val="en-US"/>
          </w:rPr>
          <w:delText xml:space="preserve"> </w:delText>
        </w:r>
        <w:r w:rsidR="006F06C8" w:rsidDel="00D03F97">
          <w:rPr>
            <w:lang w:val="en-US"/>
          </w:rPr>
          <w:delText>3.3</w:delText>
        </w:r>
        <w:r w:rsidR="007F6034" w:rsidRPr="007F6034" w:rsidDel="00D03F97">
          <w:rPr>
            <w:lang w:val="en-US"/>
          </w:rPr>
          <w:delText>). Smaller units, such as cubic centimeters, (sometimes written cc), are frequently used in chemistry. Another volume unit used in chemistry is the liter (L), which equals a cubic decimeter, dm</w:delText>
        </w:r>
        <w:r w:rsidR="007F6034" w:rsidRPr="007F6034" w:rsidDel="00D03F97">
          <w:rPr>
            <w:vertAlign w:val="superscript"/>
            <w:lang w:val="en-US"/>
          </w:rPr>
          <w:delText>3</w:delText>
        </w:r>
        <w:r w:rsidR="007F6034" w:rsidRPr="007F6034" w:rsidDel="00D03F97">
          <w:rPr>
            <w:lang w:val="en-US"/>
          </w:rPr>
          <w:delText>, and is slightly larger than a quart. (The liter is the first metric unit we have encountered that is not an SI unit.) There are 1000 milliliters (mL) in a liter, and 1 mL is the same volume as 1 cm</w:delText>
        </w:r>
        <w:r w:rsidR="007F6034" w:rsidRPr="007F6034" w:rsidDel="00D03F97">
          <w:rPr>
            <w:vertAlign w:val="superscript"/>
            <w:lang w:val="en-US"/>
          </w:rPr>
          <w:delText>3</w:delText>
        </w:r>
        <w:r w:rsidR="007F6034" w:rsidRPr="007F6034" w:rsidDel="00D03F97">
          <w:rPr>
            <w:lang w:val="en-US"/>
          </w:rPr>
          <w:delText>:1 mL = 1 cm</w:delText>
        </w:r>
        <w:r w:rsidR="007F6034" w:rsidRPr="007F6034" w:rsidDel="00D03F97">
          <w:rPr>
            <w:vertAlign w:val="superscript"/>
            <w:lang w:val="en-US"/>
          </w:rPr>
          <w:delText>3</w:delText>
        </w:r>
        <w:r w:rsidR="007F6034" w:rsidRPr="007F6034" w:rsidDel="00D03F97">
          <w:rPr>
            <w:lang w:val="en-US"/>
          </w:rPr>
          <w:delText xml:space="preserve">. </w:delText>
        </w:r>
      </w:del>
    </w:p>
    <w:p w14:paraId="40B0655E" w14:textId="3C3B93E5" w:rsidR="006F06C8" w:rsidDel="00D03F97" w:rsidRDefault="006F06C8" w:rsidP="007F6034">
      <w:pPr>
        <w:pStyle w:val="ListParagraph"/>
        <w:ind w:left="1080"/>
        <w:rPr>
          <w:del w:id="1048" w:author="ACER" w:date="2020-10-02T10:57:00Z"/>
          <w:lang w:val="en-US"/>
        </w:rPr>
      </w:pPr>
    </w:p>
    <w:p w14:paraId="5AEBBD27" w14:textId="325C8C85" w:rsidR="006F06C8" w:rsidRPr="006F06C8" w:rsidDel="00D03F97" w:rsidRDefault="007F6034" w:rsidP="006F06C8">
      <w:pPr>
        <w:pStyle w:val="ListParagraph"/>
        <w:ind w:left="1080"/>
        <w:rPr>
          <w:del w:id="1049" w:author="ACER" w:date="2020-10-02T10:57:00Z"/>
        </w:rPr>
      </w:pPr>
      <w:del w:id="1050" w:author="ACER" w:date="2020-10-02T10:57:00Z">
        <w:r w:rsidRPr="007F6034" w:rsidDel="00D03F97">
          <w:rPr>
            <w:lang w:val="en-US"/>
          </w:rPr>
          <w:delText>The devices used most frequently in chemistry to measure volume are illustrated in F</w:delText>
        </w:r>
        <w:r w:rsidR="00F66863" w:rsidDel="00D03F97">
          <w:rPr>
            <w:lang w:val="en-US"/>
          </w:rPr>
          <w:delText>igure 3.3.</w:delText>
        </w:r>
        <w:r w:rsidR="006F06C8" w:rsidDel="00D03F97">
          <w:rPr>
            <w:lang w:val="en-US"/>
          </w:rPr>
          <w:delText xml:space="preserve"> </w:delText>
        </w:r>
        <w:r w:rsidR="006F06C8" w:rsidRPr="006F06C8" w:rsidDel="00D03F97">
          <w:rPr>
            <w:lang w:val="en-US"/>
          </w:rPr>
          <w:delText>The volume occupied by a cube 1 m on each edge is one cubic meter, 1 m</w:delText>
        </w:r>
        <w:r w:rsidR="006F06C8" w:rsidRPr="006F06C8" w:rsidDel="00D03F97">
          <w:rPr>
            <w:vertAlign w:val="superscript"/>
            <w:lang w:val="en-US"/>
          </w:rPr>
          <w:delText>3</w:delText>
        </w:r>
        <w:r w:rsidR="006F06C8" w:rsidRPr="006F06C8" w:rsidDel="00D03F97">
          <w:rPr>
            <w:lang w:val="en-US"/>
          </w:rPr>
          <w:delText>. Each cubic meter contains 1000 dm3. One liter is the same volume as one cubic decimeter, 1L = 1 dm</w:delText>
        </w:r>
        <w:r w:rsidR="006F06C8" w:rsidRPr="009C665B" w:rsidDel="00D03F97">
          <w:rPr>
            <w:vertAlign w:val="superscript"/>
            <w:lang w:val="en-US"/>
          </w:rPr>
          <w:delText>3</w:delText>
        </w:r>
        <w:r w:rsidR="006F06C8" w:rsidRPr="006F06C8" w:rsidDel="00D03F97">
          <w:rPr>
            <w:lang w:val="en-US"/>
          </w:rPr>
          <w:delText>. Each cubic decimeter contains 1000 cubic centimeters, 1 dm</w:delText>
        </w:r>
        <w:r w:rsidR="006F06C8" w:rsidRPr="009C665B" w:rsidDel="00D03F97">
          <w:rPr>
            <w:vertAlign w:val="superscript"/>
            <w:lang w:val="en-US"/>
          </w:rPr>
          <w:delText>3</w:delText>
        </w:r>
        <w:r w:rsidR="006F06C8" w:rsidRPr="006F06C8" w:rsidDel="00D03F97">
          <w:rPr>
            <w:lang w:val="en-US"/>
          </w:rPr>
          <w:delText xml:space="preserve"> = 1000 cm</w:delText>
        </w:r>
        <w:r w:rsidR="006F06C8" w:rsidRPr="009C665B" w:rsidDel="00D03F97">
          <w:rPr>
            <w:vertAlign w:val="superscript"/>
            <w:lang w:val="en-US"/>
          </w:rPr>
          <w:delText>3</w:delText>
        </w:r>
        <w:r w:rsidR="006F06C8" w:rsidRPr="006F06C8" w:rsidDel="00D03F97">
          <w:rPr>
            <w:lang w:val="en-US"/>
          </w:rPr>
          <w:delText>. One cubic centimeter equals one milliliter, 1 cm</w:delText>
        </w:r>
        <w:r w:rsidR="006F06C8" w:rsidRPr="009C665B" w:rsidDel="00D03F97">
          <w:rPr>
            <w:vertAlign w:val="superscript"/>
            <w:lang w:val="en-US"/>
          </w:rPr>
          <w:delText>3</w:delText>
        </w:r>
        <w:r w:rsidR="006F06C8" w:rsidRPr="006F06C8" w:rsidDel="00D03F97">
          <w:rPr>
            <w:lang w:val="en-US"/>
          </w:rPr>
          <w:delText xml:space="preserve"> = 1 mL.</w:delText>
        </w:r>
      </w:del>
    </w:p>
    <w:p w14:paraId="5BA7B88F" w14:textId="23879B2B" w:rsidR="007F6034" w:rsidRPr="007F6034" w:rsidDel="00D03F97" w:rsidRDefault="007F6034" w:rsidP="007F6034">
      <w:pPr>
        <w:pStyle w:val="ListParagraph"/>
        <w:ind w:left="1080"/>
        <w:rPr>
          <w:del w:id="1051" w:author="ACER" w:date="2020-10-02T10:57:00Z"/>
        </w:rPr>
      </w:pPr>
    </w:p>
    <w:p w14:paraId="27DE15DD" w14:textId="245873B9" w:rsidR="007F6034" w:rsidDel="00D03F97" w:rsidRDefault="007F6034" w:rsidP="003715CB">
      <w:pPr>
        <w:pStyle w:val="ListParagraph"/>
        <w:ind w:left="1080"/>
        <w:rPr>
          <w:del w:id="1052" w:author="ACER" w:date="2020-10-02T10:57:00Z"/>
          <w:b/>
          <w:bCs/>
        </w:rPr>
      </w:pPr>
    </w:p>
    <w:p w14:paraId="1865BD97" w14:textId="5C1A03A3" w:rsidR="00F66863" w:rsidDel="00D03F97" w:rsidRDefault="00FE6BB3" w:rsidP="003715CB">
      <w:pPr>
        <w:pStyle w:val="ListParagraph"/>
        <w:ind w:left="1080"/>
        <w:rPr>
          <w:del w:id="1053" w:author="ACER" w:date="2020-10-02T10:57:00Z"/>
          <w:b/>
          <w:bCs/>
        </w:rPr>
      </w:pPr>
      <w:del w:id="1054" w:author="ACER" w:date="2020-10-02T10:57:00Z">
        <w:r w:rsidDel="00D03F97">
          <w:rPr>
            <w:b/>
            <w:bCs/>
          </w:rPr>
          <w:delText xml:space="preserve">                    </w:delText>
        </w:r>
        <w:r w:rsidRPr="00FE6BB3" w:rsidDel="00D03F97">
          <w:rPr>
            <w:b/>
            <w:bCs/>
            <w:noProof/>
          </w:rPr>
          <w:drawing>
            <wp:inline distT="0" distB="0" distL="0" distR="0" wp14:anchorId="24CD3639" wp14:editId="7EB95E81">
              <wp:extent cx="3110981" cy="1781503"/>
              <wp:effectExtent l="0" t="0" r="0" b="952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30737" cy="1792816"/>
                      </a:xfrm>
                      <a:prstGeom prst="rect">
                        <a:avLst/>
                      </a:prstGeom>
                    </pic:spPr>
                  </pic:pic>
                </a:graphicData>
              </a:graphic>
            </wp:inline>
          </w:drawing>
        </w:r>
      </w:del>
    </w:p>
    <w:p w14:paraId="7F60DA10" w14:textId="6D734E06" w:rsidR="00F66863" w:rsidRPr="007F6034" w:rsidDel="00D03F97" w:rsidRDefault="00FE6BB3" w:rsidP="003715CB">
      <w:pPr>
        <w:pStyle w:val="ListParagraph"/>
        <w:ind w:left="1080"/>
        <w:rPr>
          <w:del w:id="1055" w:author="ACER" w:date="2020-10-02T10:57:00Z"/>
          <w:b/>
          <w:bCs/>
        </w:rPr>
      </w:pPr>
      <w:del w:id="1056" w:author="ACER" w:date="2020-10-02T10:57:00Z">
        <w:r w:rsidRPr="00A97A32" w:rsidDel="00D03F97">
          <w:rPr>
            <w:noProof/>
          </w:rPr>
          <mc:AlternateContent>
            <mc:Choice Requires="wps">
              <w:drawing>
                <wp:anchor distT="0" distB="0" distL="114300" distR="114300" simplePos="0" relativeHeight="251811328" behindDoc="0" locked="0" layoutInCell="1" allowOverlap="1" wp14:anchorId="78E025CF" wp14:editId="6C913893">
                  <wp:simplePos x="0" y="0"/>
                  <wp:positionH relativeFrom="margin">
                    <wp:posOffset>1560480</wp:posOffset>
                  </wp:positionH>
                  <wp:positionV relativeFrom="paragraph">
                    <wp:posOffset>112811</wp:posOffset>
                  </wp:positionV>
                  <wp:extent cx="3279227" cy="346841"/>
                  <wp:effectExtent l="0" t="0" r="0" b="0"/>
                  <wp:wrapNone/>
                  <wp:docPr id="40" name="TextBox 3"/>
                  <wp:cNvGraphicFramePr/>
                  <a:graphic xmlns:a="http://schemas.openxmlformats.org/drawingml/2006/main">
                    <a:graphicData uri="http://schemas.microsoft.com/office/word/2010/wordprocessingShape">
                      <wps:wsp>
                        <wps:cNvSpPr txBox="1"/>
                        <wps:spPr>
                          <a:xfrm>
                            <a:off x="0" y="0"/>
                            <a:ext cx="3279227" cy="346841"/>
                          </a:xfrm>
                          <a:prstGeom prst="rect">
                            <a:avLst/>
                          </a:prstGeom>
                          <a:noFill/>
                        </wps:spPr>
                        <wps:txbx>
                          <w:txbxContent>
                            <w:p w14:paraId="2FA25C54" w14:textId="6A5B85BB" w:rsidR="001B0AFB" w:rsidRPr="003D6686" w:rsidRDefault="001B0AFB" w:rsidP="00FE6BB3">
                              <w:pPr>
                                <w:rPr>
                                  <w:rFonts w:ascii="Georgia" w:hAnsi="Georgia"/>
                                  <w:i/>
                                  <w:iCs/>
                                  <w:sz w:val="24"/>
                                  <w:szCs w:val="24"/>
                                </w:rPr>
                              </w:pPr>
                              <w:r w:rsidRPr="003D6686">
                                <w:rPr>
                                  <w:rFonts w:ascii="Georgia" w:hAnsi="Georgia"/>
                                  <w:i/>
                                  <w:iCs/>
                                  <w:color w:val="000000" w:themeColor="text1"/>
                                  <w:kern w:val="24"/>
                                  <w:sz w:val="24"/>
                                  <w:szCs w:val="24"/>
                                  <w:lang w:val="en-US"/>
                                </w:rPr>
                                <w:t>Figure 3.</w:t>
                              </w:r>
                              <w:r>
                                <w:rPr>
                                  <w:rFonts w:ascii="Georgia" w:hAnsi="Georgia"/>
                                  <w:i/>
                                  <w:iCs/>
                                  <w:color w:val="000000" w:themeColor="text1"/>
                                  <w:kern w:val="24"/>
                                  <w:sz w:val="24"/>
                                  <w:szCs w:val="24"/>
                                  <w:lang w:val="en-US"/>
                                </w:rPr>
                                <w:t>4</w:t>
                              </w:r>
                              <w:r w:rsidRPr="003D6686">
                                <w:rPr>
                                  <w:rFonts w:ascii="Georgia" w:hAnsi="Georgia"/>
                                  <w:i/>
                                  <w:iCs/>
                                  <w:color w:val="000000" w:themeColor="text1"/>
                                  <w:kern w:val="24"/>
                                  <w:sz w:val="24"/>
                                  <w:szCs w:val="24"/>
                                  <w:lang w:val="en-US"/>
                                </w:rPr>
                                <w:t xml:space="preserve"> </w:t>
                              </w:r>
                              <w:r w:rsidRPr="00FE6BB3">
                                <w:rPr>
                                  <w:rFonts w:ascii="Georgia" w:hAnsi="Georgia"/>
                                  <w:i/>
                                  <w:iCs/>
                                  <w:noProof/>
                                  <w:sz w:val="24"/>
                                  <w:szCs w:val="24"/>
                                  <w:lang w:val="en-US"/>
                                </w:rPr>
                                <w:t>Common volumetric glassware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E025CF" id="_x0000_s1042" type="#_x0000_t202" style="position:absolute;left:0;text-align:left;margin-left:122.85pt;margin-top:8.9pt;width:258.2pt;height:27.3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" filled="f" stroked="f">
                  <v:textbox>
                    <w:txbxContent>
                      <w:p w14:paraId="2FA25C54" w14:textId="6A5B85BB" w:rsidR="001B0AFB" w:rsidRPr="003D6686" w:rsidRDefault="001B0AFB" w:rsidP="00FE6BB3">
                        <w:pPr>
                          <w:rPr>
                            <w:rFonts w:ascii="Georgia" w:hAnsi="Georgia"/>
                            <w:i/>
                            <w:iCs/>
                            <w:sz w:val="24"/>
                            <w:szCs w:val="24"/>
                          </w:rPr>
                        </w:pPr>
                        <w:r w:rsidRPr="003D6686">
                          <w:rPr>
                            <w:rFonts w:ascii="Georgia" w:hAnsi="Georgia"/>
                            <w:i/>
                            <w:iCs/>
                            <w:color w:val="000000" w:themeColor="text1"/>
                            <w:kern w:val="24"/>
                            <w:sz w:val="24"/>
                            <w:szCs w:val="24"/>
                            <w:lang w:val="en-US"/>
                          </w:rPr>
                          <w:t>Figure 3.</w:t>
                        </w:r>
                        <w:r>
                          <w:rPr>
                            <w:rFonts w:ascii="Georgia" w:hAnsi="Georgia"/>
                            <w:i/>
                            <w:iCs/>
                            <w:color w:val="000000" w:themeColor="text1"/>
                            <w:kern w:val="24"/>
                            <w:sz w:val="24"/>
                            <w:szCs w:val="24"/>
                            <w:lang w:val="en-US"/>
                          </w:rPr>
                          <w:t>4</w:t>
                        </w:r>
                        <w:r w:rsidRPr="003D6686">
                          <w:rPr>
                            <w:rFonts w:ascii="Georgia" w:hAnsi="Georgia"/>
                            <w:i/>
                            <w:iCs/>
                            <w:color w:val="000000" w:themeColor="text1"/>
                            <w:kern w:val="24"/>
                            <w:sz w:val="24"/>
                            <w:szCs w:val="24"/>
                            <w:lang w:val="en-US"/>
                          </w:rPr>
                          <w:t xml:space="preserve"> </w:t>
                        </w:r>
                        <w:r w:rsidRPr="00FE6BB3">
                          <w:rPr>
                            <w:rFonts w:ascii="Georgia" w:hAnsi="Georgia"/>
                            <w:i/>
                            <w:iCs/>
                            <w:noProof/>
                            <w:sz w:val="24"/>
                            <w:szCs w:val="24"/>
                            <w:lang w:val="en-US"/>
                          </w:rPr>
                          <w:t>Common volumetric glassware</w:t>
                        </w:r>
                      </w:p>
                    </w:txbxContent>
                  </v:textbox>
                  <w10:wrap anchorx="margin"/>
                </v:shape>
              </w:pict>
            </mc:Fallback>
          </mc:AlternateContent>
        </w:r>
      </w:del>
    </w:p>
    <w:p w14:paraId="3F6656A8" w14:textId="41CEE8E6" w:rsidR="00AE2455" w:rsidDel="00D03F97" w:rsidRDefault="00FE6BB3" w:rsidP="003715CB">
      <w:pPr>
        <w:pStyle w:val="ListParagraph"/>
        <w:ind w:left="1080"/>
        <w:rPr>
          <w:del w:id="1057" w:author="ACER" w:date="2020-10-02T10:57:00Z"/>
        </w:rPr>
      </w:pPr>
      <w:del w:id="1058" w:author="ACER" w:date="2020-10-02T10:57:00Z">
        <w:r w:rsidDel="00D03F97">
          <w:delText xml:space="preserve">   </w:delText>
        </w:r>
      </w:del>
    </w:p>
    <w:p w14:paraId="5634BF7E" w14:textId="03B8A444" w:rsidR="00FE6BB3" w:rsidDel="00D03F97" w:rsidRDefault="00FE6BB3" w:rsidP="003715CB">
      <w:pPr>
        <w:pStyle w:val="ListParagraph"/>
        <w:ind w:left="1080"/>
        <w:rPr>
          <w:del w:id="1059" w:author="ACER" w:date="2020-10-02T10:57:00Z"/>
          <w:b/>
          <w:bCs/>
        </w:rPr>
      </w:pPr>
      <w:del w:id="1060" w:author="ACER" w:date="2020-10-02T10:57:00Z">
        <w:r w:rsidRPr="00FE6BB3" w:rsidDel="00D03F97">
          <w:rPr>
            <w:b/>
            <w:bCs/>
          </w:rPr>
          <w:delText>Density</w:delText>
        </w:r>
      </w:del>
    </w:p>
    <w:p w14:paraId="28C0EBF9" w14:textId="5D8284EA" w:rsidR="00FE6BB3" w:rsidDel="00D03F97" w:rsidRDefault="00FE6BB3" w:rsidP="003715CB">
      <w:pPr>
        <w:pStyle w:val="ListParagraph"/>
        <w:ind w:left="1080"/>
        <w:rPr>
          <w:del w:id="1061" w:author="ACER" w:date="2020-10-02T10:57:00Z"/>
          <w:b/>
          <w:bCs/>
        </w:rPr>
      </w:pPr>
    </w:p>
    <w:p w14:paraId="0D0A38BF" w14:textId="5F133067" w:rsidR="00FE6BB3" w:rsidDel="00D03F97" w:rsidRDefault="00FE6BB3" w:rsidP="00FE6BB3">
      <w:pPr>
        <w:pStyle w:val="ListParagraph"/>
        <w:ind w:left="1080"/>
        <w:rPr>
          <w:del w:id="1062" w:author="ACER" w:date="2020-10-02T10:57:00Z"/>
          <w:lang w:val="en-US"/>
        </w:rPr>
      </w:pPr>
      <w:del w:id="1063" w:author="ACER" w:date="2020-10-02T10:57:00Z">
        <w:r w:rsidRPr="00FE6BB3" w:rsidDel="00D03F97">
          <w:rPr>
            <w:lang w:val="en-US"/>
          </w:rPr>
          <w:delText>Density is defined as the amount of mass in a unit volume of a substance:</w:delText>
        </w:r>
      </w:del>
    </w:p>
    <w:p w14:paraId="3C113186" w14:textId="30F48ADA" w:rsidR="00FE6BB3" w:rsidRPr="00FE6BB3" w:rsidDel="00D03F97" w:rsidRDefault="00FE6BB3" w:rsidP="00FE6BB3">
      <w:pPr>
        <w:pStyle w:val="ListParagraph"/>
        <w:ind w:left="1080"/>
        <w:rPr>
          <w:del w:id="1064" w:author="ACER" w:date="2020-10-02T10:57:00Z"/>
        </w:rPr>
      </w:pPr>
      <w:del w:id="1065" w:author="ACER" w:date="2020-10-02T10:57:00Z">
        <w:r w:rsidRPr="00FE6BB3" w:rsidDel="00D03F97">
          <w:rPr>
            <w:noProof/>
          </w:rPr>
          <w:drawing>
            <wp:anchor distT="0" distB="0" distL="114300" distR="114300" simplePos="0" relativeHeight="251812352" behindDoc="0" locked="0" layoutInCell="1" allowOverlap="1" wp14:anchorId="7162F95D" wp14:editId="02C501CB">
              <wp:simplePos x="0" y="0"/>
              <wp:positionH relativeFrom="margin">
                <wp:align>center</wp:align>
              </wp:positionH>
              <wp:positionV relativeFrom="paragraph">
                <wp:posOffset>15875</wp:posOffset>
              </wp:positionV>
              <wp:extent cx="3042285" cy="520065"/>
              <wp:effectExtent l="0" t="0" r="5715" b="0"/>
              <wp:wrapNone/>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6">
                        <a:extLst>
                          <a:ext uri="{28A0092B-C50C-407E-A947-70E740481C1C}">
                            <a14:useLocalDpi xmlns:a14="http://schemas.microsoft.com/office/drawing/2010/main" val="0"/>
                          </a:ext>
                        </a:extLst>
                      </a:blip>
                      <a:srcRect l="-7719" r="52563" b="1795"/>
                      <a:stretch/>
                    </pic:blipFill>
                    <pic:spPr bwMode="auto">
                      <a:xfrm>
                        <a:off x="0" y="0"/>
                        <a:ext cx="3042285" cy="520065"/>
                      </a:xfrm>
                      <a:prstGeom prst="rect">
                        <a:avLst/>
                      </a:prstGeom>
                      <a:ln>
                        <a:noFill/>
                      </a:ln>
                      <a:extLst>
                        <a:ext uri="{53640926-AAD7-44D8-BBD7-CCE9431645EC}">
                          <a14:shadowObscured xmlns:a14="http://schemas.microsoft.com/office/drawing/2010/main"/>
                        </a:ext>
                      </a:extLst>
                    </pic:spPr>
                  </pic:pic>
                </a:graphicData>
              </a:graphic>
            </wp:anchor>
          </w:drawing>
        </w:r>
      </w:del>
    </w:p>
    <w:p w14:paraId="2E37B4CB" w14:textId="307F8D7C" w:rsidR="00FE6BB3" w:rsidRPr="00FE6BB3" w:rsidDel="00D03F97" w:rsidRDefault="00FE6BB3" w:rsidP="003715CB">
      <w:pPr>
        <w:pStyle w:val="ListParagraph"/>
        <w:ind w:left="1080"/>
        <w:rPr>
          <w:del w:id="1066" w:author="ACER" w:date="2020-10-02T10:57:00Z"/>
          <w:b/>
          <w:bCs/>
        </w:rPr>
      </w:pPr>
    </w:p>
    <w:p w14:paraId="509493C5" w14:textId="2863A20B" w:rsidR="00FE6BB3" w:rsidDel="00D03F97" w:rsidRDefault="00FE6BB3" w:rsidP="003715CB">
      <w:pPr>
        <w:pStyle w:val="ListParagraph"/>
        <w:ind w:left="1080"/>
        <w:rPr>
          <w:del w:id="1067" w:author="ACER" w:date="2020-10-02T10:57:00Z"/>
        </w:rPr>
      </w:pPr>
    </w:p>
    <w:p w14:paraId="67A67FFC" w14:textId="114C4B3A" w:rsidR="00FE6BB3" w:rsidDel="00D03F97" w:rsidRDefault="00FE6BB3" w:rsidP="003715CB">
      <w:pPr>
        <w:pStyle w:val="ListParagraph"/>
        <w:ind w:left="1080"/>
        <w:rPr>
          <w:del w:id="1068" w:author="ACER" w:date="2020-10-02T10:57:00Z"/>
        </w:rPr>
      </w:pPr>
    </w:p>
    <w:p w14:paraId="098B40B3" w14:textId="5E423991" w:rsidR="00FE6BB3" w:rsidDel="00D03F97" w:rsidRDefault="00FE6BB3" w:rsidP="00FE6BB3">
      <w:pPr>
        <w:pStyle w:val="ListParagraph"/>
        <w:ind w:left="1080"/>
        <w:rPr>
          <w:del w:id="1069" w:author="ACER" w:date="2020-10-02T10:57:00Z"/>
          <w:lang w:val="en-US"/>
        </w:rPr>
      </w:pPr>
      <w:del w:id="1070" w:author="ACER" w:date="2020-10-02T10:57:00Z">
        <w:r w:rsidRPr="00FE6BB3" w:rsidDel="00D03F97">
          <w:rPr>
            <w:lang w:val="en-US"/>
          </w:rPr>
          <w:delText>The densities of solids and liquids are commonly expressed in either grams per cubic centimeter (g/cm</w:delText>
        </w:r>
        <w:r w:rsidRPr="00FE6BB3" w:rsidDel="00D03F97">
          <w:rPr>
            <w:vertAlign w:val="superscript"/>
            <w:lang w:val="en-US"/>
          </w:rPr>
          <w:delText>3</w:delText>
        </w:r>
        <w:r w:rsidRPr="00FE6BB3" w:rsidDel="00D03F97">
          <w:rPr>
            <w:lang w:val="en-US"/>
          </w:rPr>
          <w:delText>) or grams per milliliter (g/mL). The densities of some common substances are listed in T</w:delText>
        </w:r>
        <w:r w:rsidR="00D965A1" w:rsidDel="00D03F97">
          <w:rPr>
            <w:lang w:val="en-US"/>
          </w:rPr>
          <w:delText>able</w:delText>
        </w:r>
        <w:r w:rsidRPr="00FE6BB3" w:rsidDel="00D03F97">
          <w:rPr>
            <w:lang w:val="en-US"/>
          </w:rPr>
          <w:delText xml:space="preserve"> </w:delText>
        </w:r>
        <w:r w:rsidR="00D965A1" w:rsidDel="00D03F97">
          <w:rPr>
            <w:lang w:val="en-US"/>
          </w:rPr>
          <w:delText>3</w:delText>
        </w:r>
        <w:r w:rsidRPr="00FE6BB3" w:rsidDel="00D03F97">
          <w:rPr>
            <w:lang w:val="en-US"/>
          </w:rPr>
          <w:delText>.5. It is no coincidence that the density of water is 1.00 g/mL; the gram was originally defined as the mass of 1 mL of water at a specific temperature. Because most substances change volume when they are heated or cooled, densities are temperature dependent, and so temperature should be specified when reporting densities. If no temperature is reported, we assume 25°C, close to normal room temperature.</w:delText>
        </w:r>
      </w:del>
    </w:p>
    <w:p w14:paraId="3698340C" w14:textId="2DA74D56" w:rsidR="00FE6BB3" w:rsidRPr="00FE6BB3" w:rsidDel="00D03F97" w:rsidRDefault="00FE6BB3" w:rsidP="00FE6BB3">
      <w:pPr>
        <w:pStyle w:val="ListParagraph"/>
        <w:ind w:left="1080"/>
        <w:rPr>
          <w:del w:id="1071" w:author="ACER" w:date="2020-10-02T10:57:00Z"/>
        </w:rPr>
      </w:pPr>
    </w:p>
    <w:p w14:paraId="3E3DC335" w14:textId="59065748" w:rsidR="00FE6BB3" w:rsidRPr="00FE6BB3" w:rsidDel="00D03F97" w:rsidRDefault="00FE6BB3" w:rsidP="00FE6BB3">
      <w:pPr>
        <w:pStyle w:val="ListParagraph"/>
        <w:ind w:left="1080"/>
        <w:rPr>
          <w:del w:id="1072" w:author="ACER" w:date="2020-10-02T10:57:00Z"/>
        </w:rPr>
      </w:pPr>
      <w:del w:id="1073" w:author="ACER" w:date="2020-10-02T10:57:00Z">
        <w:r w:rsidRPr="00FE6BB3" w:rsidDel="00D03F97">
          <w:rPr>
            <w:lang w:val="en-US"/>
          </w:rPr>
          <w:delText>The terms density and weight are sometimes confused. A person who says that iron weighs more than air generally means that iron has a higher density than air—1 kg of air has the same mass as 1 kg of iron, but the iron occupies a smaller volume, thereby giving it a higher density. If we combine two liquids that do not mix, the less dense liquid will float on the denser liquid.</w:delText>
        </w:r>
      </w:del>
    </w:p>
    <w:p w14:paraId="0F2F5D4B" w14:textId="634F486F" w:rsidR="00FE6BB3" w:rsidDel="00D03F97" w:rsidRDefault="00FE6BB3" w:rsidP="003715CB">
      <w:pPr>
        <w:pStyle w:val="ListParagraph"/>
        <w:ind w:left="1080"/>
        <w:rPr>
          <w:del w:id="1074" w:author="ACER" w:date="2020-10-02T10:57:00Z"/>
        </w:rPr>
      </w:pPr>
    </w:p>
    <w:p w14:paraId="0F0A9317" w14:textId="2FAD2835" w:rsidR="00CA2045" w:rsidDel="00D03F97" w:rsidRDefault="00D965A1" w:rsidP="00CA2045">
      <w:pPr>
        <w:pStyle w:val="ListParagraph"/>
        <w:ind w:left="1080"/>
        <w:rPr>
          <w:del w:id="1075" w:author="ACER" w:date="2020-10-02T10:57:00Z"/>
          <w:lang w:val="en-US"/>
        </w:rPr>
      </w:pPr>
      <w:del w:id="1076" w:author="ACER" w:date="2020-10-02T10:57:00Z">
        <w:r w:rsidDel="00D03F97">
          <w:delText xml:space="preserve">Table 3.5 </w:delText>
        </w:r>
        <w:r w:rsidRPr="00D965A1" w:rsidDel="00D03F97">
          <w:rPr>
            <w:lang w:val="en-US"/>
          </w:rPr>
          <w:delText>Densities of Selected Substances at 25°C</w:delText>
        </w:r>
      </w:del>
    </w:p>
    <w:p w14:paraId="382445FD" w14:textId="7C6456FA" w:rsidR="00D965A1" w:rsidDel="00D03F97" w:rsidRDefault="00D965A1" w:rsidP="00CA2045">
      <w:pPr>
        <w:pStyle w:val="ListParagraph"/>
        <w:ind w:left="1080"/>
        <w:rPr>
          <w:del w:id="1077" w:author="ACER" w:date="2020-10-02T10:57:00Z"/>
        </w:rPr>
      </w:pPr>
      <w:del w:id="1078" w:author="ACER" w:date="2020-10-02T10:57:00Z">
        <w:r w:rsidDel="00D03F97">
          <w:delText xml:space="preserve">    </w:delText>
        </w:r>
        <w:r w:rsidRPr="00D965A1" w:rsidDel="00D03F97">
          <w:rPr>
            <w:noProof/>
          </w:rPr>
          <w:drawing>
            <wp:inline distT="0" distB="0" distL="0" distR="0" wp14:anchorId="219653AA" wp14:editId="79515D6A">
              <wp:extent cx="3381858" cy="2790496"/>
              <wp:effectExtent l="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408445" cy="2812434"/>
                      </a:xfrm>
                      <a:prstGeom prst="rect">
                        <a:avLst/>
                      </a:prstGeom>
                    </pic:spPr>
                  </pic:pic>
                </a:graphicData>
              </a:graphic>
            </wp:inline>
          </w:drawing>
        </w:r>
      </w:del>
    </w:p>
    <w:p w14:paraId="5B164D94" w14:textId="3069AE5B" w:rsidR="00FE6BB3" w:rsidDel="00D03F97" w:rsidRDefault="00FE6BB3" w:rsidP="003715CB">
      <w:pPr>
        <w:pStyle w:val="ListParagraph"/>
        <w:ind w:left="1080"/>
        <w:rPr>
          <w:del w:id="1079" w:author="ACER" w:date="2020-10-02T10:57:00Z"/>
        </w:rPr>
      </w:pPr>
    </w:p>
    <w:p w14:paraId="17B91231" w14:textId="77777777" w:rsidR="00FE6BB3" w:rsidRDefault="00FE6BB3" w:rsidP="003715CB">
      <w:pPr>
        <w:pStyle w:val="ListParagraph"/>
        <w:ind w:left="1080"/>
      </w:pPr>
    </w:p>
    <w:p w14:paraId="1E10C95B" w14:textId="3B74D654" w:rsidR="003715CB" w:rsidRPr="00616912" w:rsidRDefault="003715CB" w:rsidP="00616912">
      <w:pPr>
        <w:pStyle w:val="ListParagraph"/>
        <w:ind w:left="1080"/>
        <w:rPr>
          <w:b/>
          <w:bCs/>
          <w:rPrChange w:id="1080" w:author="ACER" w:date="2020-10-02T11:00:00Z">
            <w:rPr/>
          </w:rPrChange>
        </w:rPr>
        <w:pPrChange w:id="1081" w:author="ACER" w:date="2020-10-02T11:00:00Z">
          <w:pPr>
            <w:pStyle w:val="ListParagraph"/>
            <w:numPr>
              <w:numId w:val="5"/>
            </w:numPr>
            <w:ind w:left="1080" w:hanging="360"/>
          </w:pPr>
        </w:pPrChange>
      </w:pPr>
      <w:r w:rsidRPr="00616912">
        <w:rPr>
          <w:b/>
          <w:bCs/>
          <w:rPrChange w:id="1082" w:author="ACER" w:date="2020-10-02T11:00:00Z">
            <w:rPr/>
          </w:rPrChange>
        </w:rPr>
        <w:t>Activities/Exercises</w:t>
      </w:r>
    </w:p>
    <w:p w14:paraId="13BCFEE1" w14:textId="548ACBBD" w:rsidR="00A20582" w:rsidRDefault="00A20582" w:rsidP="00A20582">
      <w:pPr>
        <w:pStyle w:val="ListParagraph"/>
        <w:ind w:left="1080"/>
      </w:pPr>
    </w:p>
    <w:p w14:paraId="4F5DAA19" w14:textId="15831033" w:rsidR="00EE1C10" w:rsidRPr="00EE1C10" w:rsidRDefault="00EE1C10" w:rsidP="00EE1C10">
      <w:pPr>
        <w:pStyle w:val="ListParagraph"/>
        <w:ind w:left="1080"/>
      </w:pPr>
      <w:r w:rsidRPr="00EE1C10">
        <w:rPr>
          <w:lang w:val="en-US"/>
        </w:rPr>
        <w:t>Using SI Prefixes</w:t>
      </w:r>
    </w:p>
    <w:p w14:paraId="336112EC" w14:textId="1C36E7B6" w:rsidR="002A63B5" w:rsidRDefault="004470BC" w:rsidP="00EE1C10">
      <w:pPr>
        <w:pStyle w:val="ListParagraph"/>
        <w:ind w:left="1080"/>
        <w:rPr>
          <w:lang w:val="en-US"/>
        </w:rPr>
      </w:pPr>
      <w:r>
        <w:rPr>
          <w:lang w:val="en-US"/>
        </w:rPr>
        <w:t>(1)</w:t>
      </w:r>
      <w:ins w:id="1083" w:author="ACER" w:date="2020-10-02T11:00:00Z">
        <w:r w:rsidR="00616912">
          <w:rPr>
            <w:lang w:val="en-US"/>
          </w:rPr>
          <w:t xml:space="preserve"> </w:t>
        </w:r>
      </w:ins>
      <w:r w:rsidR="002A63B5">
        <w:rPr>
          <w:lang w:val="en-US"/>
        </w:rPr>
        <w:t>Find</w:t>
      </w:r>
      <w:r w:rsidR="00EE1C10" w:rsidRPr="00EE1C10">
        <w:rPr>
          <w:lang w:val="en-US"/>
        </w:rPr>
        <w:t xml:space="preserve"> the name of the unit that equals</w:t>
      </w:r>
      <w:r w:rsidR="002A63B5">
        <w:rPr>
          <w:lang w:val="en-US"/>
        </w:rPr>
        <w:t xml:space="preserve"> the following: </w:t>
      </w:r>
    </w:p>
    <w:p w14:paraId="40CE5C5A" w14:textId="1926DA42" w:rsidR="002A63B5" w:rsidRDefault="00EE1C10" w:rsidP="00EE1C10">
      <w:pPr>
        <w:pStyle w:val="ListParagraph"/>
        <w:ind w:left="1080"/>
        <w:rPr>
          <w:lang w:val="en-US"/>
        </w:rPr>
      </w:pPr>
      <w:r w:rsidRPr="00EE1C10">
        <w:rPr>
          <w:lang w:val="en-US"/>
        </w:rPr>
        <w:t>(a)10</w:t>
      </w:r>
      <w:r w:rsidRPr="00EE1C10">
        <w:rPr>
          <w:vertAlign w:val="superscript"/>
          <w:lang w:val="en-US"/>
        </w:rPr>
        <w:t>–9</w:t>
      </w:r>
      <w:r w:rsidR="004470BC">
        <w:rPr>
          <w:vertAlign w:val="superscript"/>
          <w:lang w:val="en-US"/>
        </w:rPr>
        <w:t xml:space="preserve"> </w:t>
      </w:r>
      <w:r w:rsidRPr="00EE1C10">
        <w:rPr>
          <w:lang w:val="en-US"/>
        </w:rPr>
        <w:t>gram</w:t>
      </w:r>
    </w:p>
    <w:p w14:paraId="161EE33A" w14:textId="642CD669" w:rsidR="002A63B5" w:rsidRDefault="00EE1C10" w:rsidP="00EE1C10">
      <w:pPr>
        <w:pStyle w:val="ListParagraph"/>
        <w:ind w:left="1080"/>
        <w:rPr>
          <w:lang w:val="en-US"/>
        </w:rPr>
      </w:pPr>
      <w:r w:rsidRPr="00EE1C10">
        <w:rPr>
          <w:lang w:val="en-US"/>
        </w:rPr>
        <w:t>(b)10</w:t>
      </w:r>
      <w:r w:rsidRPr="008C0DDF">
        <w:rPr>
          <w:vertAlign w:val="superscript"/>
          <w:lang w:val="en-US"/>
        </w:rPr>
        <w:t>–6</w:t>
      </w:r>
      <w:r w:rsidRPr="00EE1C10">
        <w:rPr>
          <w:lang w:val="en-US"/>
        </w:rPr>
        <w:t xml:space="preserve"> second</w:t>
      </w:r>
    </w:p>
    <w:p w14:paraId="57535C0B" w14:textId="40D7B2DA" w:rsidR="00EE1C10" w:rsidRDefault="00EE1C10" w:rsidP="00EE1C10">
      <w:pPr>
        <w:pStyle w:val="ListParagraph"/>
        <w:ind w:left="1080"/>
        <w:rPr>
          <w:lang w:val="en-US"/>
        </w:rPr>
      </w:pPr>
      <w:r w:rsidRPr="00EE1C10">
        <w:rPr>
          <w:lang w:val="en-US"/>
        </w:rPr>
        <w:t>(c)10</w:t>
      </w:r>
      <w:r w:rsidRPr="008C0DDF">
        <w:rPr>
          <w:vertAlign w:val="superscript"/>
          <w:lang w:val="en-US"/>
        </w:rPr>
        <w:t>–3</w:t>
      </w:r>
      <w:r w:rsidRPr="00EE1C10">
        <w:rPr>
          <w:lang w:val="en-US"/>
        </w:rPr>
        <w:t xml:space="preserve"> meter</w:t>
      </w:r>
    </w:p>
    <w:p w14:paraId="3733E8B6" w14:textId="77777777" w:rsidR="00B91185" w:rsidRPr="00EE1C10" w:rsidRDefault="00B91185" w:rsidP="00EE1C10">
      <w:pPr>
        <w:pStyle w:val="ListParagraph"/>
        <w:ind w:left="1080"/>
      </w:pPr>
    </w:p>
    <w:p w14:paraId="33FEFF78" w14:textId="41F85CD2" w:rsidR="00EE1C10" w:rsidRPr="00616912" w:rsidRDefault="00B41C05" w:rsidP="00EE1C10">
      <w:pPr>
        <w:pStyle w:val="ListParagraph"/>
        <w:ind w:left="1080"/>
        <w:rPr>
          <w:i/>
          <w:iCs/>
          <w:rPrChange w:id="1084" w:author="ACER" w:date="2020-10-02T11:00:00Z">
            <w:rPr>
              <w:highlight w:val="yellow"/>
            </w:rPr>
          </w:rPrChange>
        </w:rPr>
      </w:pPr>
      <w:r w:rsidRPr="00616912">
        <w:rPr>
          <w:b/>
          <w:bCs/>
          <w:i/>
          <w:iCs/>
          <w:lang w:val="en-US"/>
          <w:rPrChange w:id="1085" w:author="ACER" w:date="2020-10-02T11:00:00Z">
            <w:rPr>
              <w:highlight w:val="yellow"/>
              <w:lang w:val="en-US"/>
            </w:rPr>
          </w:rPrChange>
        </w:rPr>
        <w:t>Answer</w:t>
      </w:r>
      <w:r w:rsidR="004222DD" w:rsidRPr="00616912">
        <w:rPr>
          <w:b/>
          <w:bCs/>
          <w:i/>
          <w:iCs/>
          <w:lang w:val="en-US"/>
          <w:rPrChange w:id="1086" w:author="ACER" w:date="2020-10-02T11:00:00Z">
            <w:rPr>
              <w:highlight w:val="yellow"/>
              <w:lang w:val="en-US"/>
            </w:rPr>
          </w:rPrChange>
        </w:rPr>
        <w:t>s</w:t>
      </w:r>
    </w:p>
    <w:p w14:paraId="6047F221" w14:textId="2DF526F2" w:rsidR="0007358B" w:rsidRPr="00616912" w:rsidRDefault="00EE1C10" w:rsidP="00EE1C10">
      <w:pPr>
        <w:pStyle w:val="ListParagraph"/>
        <w:ind w:left="1080"/>
        <w:rPr>
          <w:i/>
          <w:iCs/>
          <w:lang w:val="en-US"/>
          <w:rPrChange w:id="1087" w:author="ACER" w:date="2020-10-02T11:00:00Z">
            <w:rPr>
              <w:highlight w:val="yellow"/>
              <w:lang w:val="en-US"/>
            </w:rPr>
          </w:rPrChange>
        </w:rPr>
      </w:pPr>
      <w:r w:rsidRPr="00616912">
        <w:rPr>
          <w:i/>
          <w:iCs/>
          <w:lang w:val="en-US"/>
          <w:rPrChange w:id="1088" w:author="ACER" w:date="2020-10-02T11:00:00Z">
            <w:rPr>
              <w:highlight w:val="yellow"/>
              <w:lang w:val="en-US"/>
            </w:rPr>
          </w:rPrChange>
        </w:rPr>
        <w:t xml:space="preserve">We can find the prefix related to each power of ten in Table </w:t>
      </w:r>
      <w:r w:rsidR="0007358B" w:rsidRPr="00616912">
        <w:rPr>
          <w:i/>
          <w:iCs/>
          <w:lang w:val="en-US"/>
          <w:rPrChange w:id="1089" w:author="ACER" w:date="2020-10-02T11:00:00Z">
            <w:rPr>
              <w:highlight w:val="yellow"/>
              <w:lang w:val="en-US"/>
            </w:rPr>
          </w:rPrChange>
        </w:rPr>
        <w:t>3.2</w:t>
      </w:r>
      <w:r w:rsidRPr="00616912">
        <w:rPr>
          <w:i/>
          <w:iCs/>
          <w:lang w:val="en-US"/>
          <w:rPrChange w:id="1090" w:author="ACER" w:date="2020-10-02T11:00:00Z">
            <w:rPr>
              <w:highlight w:val="yellow"/>
              <w:lang w:val="en-US"/>
            </w:rPr>
          </w:rPrChange>
        </w:rPr>
        <w:t xml:space="preserve">: </w:t>
      </w:r>
    </w:p>
    <w:p w14:paraId="329BE457" w14:textId="30E3CBE9" w:rsidR="0007358B" w:rsidRPr="00616912" w:rsidRDefault="00EE1C10" w:rsidP="00EE1C10">
      <w:pPr>
        <w:pStyle w:val="ListParagraph"/>
        <w:ind w:left="1080"/>
        <w:rPr>
          <w:i/>
          <w:iCs/>
          <w:lang w:val="en-US"/>
          <w:rPrChange w:id="1091" w:author="ACER" w:date="2020-10-02T11:00:00Z">
            <w:rPr>
              <w:highlight w:val="yellow"/>
              <w:lang w:val="en-US"/>
            </w:rPr>
          </w:rPrChange>
        </w:rPr>
      </w:pPr>
      <w:r w:rsidRPr="00616912">
        <w:rPr>
          <w:i/>
          <w:iCs/>
          <w:lang w:val="en-US"/>
          <w:rPrChange w:id="1092" w:author="ACER" w:date="2020-10-02T11:00:00Z">
            <w:rPr>
              <w:highlight w:val="yellow"/>
              <w:lang w:val="en-US"/>
            </w:rPr>
          </w:rPrChange>
        </w:rPr>
        <w:t>(a) nanogram, ng</w:t>
      </w:r>
    </w:p>
    <w:p w14:paraId="1CDC80AB" w14:textId="2E1273C0" w:rsidR="0007358B" w:rsidRPr="00616912" w:rsidRDefault="00EE1C10" w:rsidP="00EE1C10">
      <w:pPr>
        <w:pStyle w:val="ListParagraph"/>
        <w:ind w:left="1080"/>
        <w:rPr>
          <w:i/>
          <w:iCs/>
          <w:lang w:val="en-US"/>
          <w:rPrChange w:id="1093" w:author="ACER" w:date="2020-10-02T11:00:00Z">
            <w:rPr>
              <w:highlight w:val="yellow"/>
              <w:lang w:val="en-US"/>
            </w:rPr>
          </w:rPrChange>
        </w:rPr>
      </w:pPr>
      <w:r w:rsidRPr="00616912">
        <w:rPr>
          <w:i/>
          <w:iCs/>
          <w:lang w:val="en-US"/>
          <w:rPrChange w:id="1094" w:author="ACER" w:date="2020-10-02T11:00:00Z">
            <w:rPr>
              <w:highlight w:val="yellow"/>
              <w:lang w:val="en-US"/>
            </w:rPr>
          </w:rPrChange>
        </w:rPr>
        <w:t>(b) microsecond, μs</w:t>
      </w:r>
    </w:p>
    <w:p w14:paraId="589B6088" w14:textId="14EF58E1" w:rsidR="00EE1C10" w:rsidRPr="00616912" w:rsidRDefault="00EE1C10" w:rsidP="00EE1C10">
      <w:pPr>
        <w:pStyle w:val="ListParagraph"/>
        <w:ind w:left="1080"/>
        <w:rPr>
          <w:i/>
          <w:iCs/>
          <w:lang w:val="en-US"/>
          <w:rPrChange w:id="1095" w:author="ACER" w:date="2020-10-02T11:00:00Z">
            <w:rPr>
              <w:lang w:val="en-US"/>
            </w:rPr>
          </w:rPrChange>
        </w:rPr>
      </w:pPr>
      <w:r w:rsidRPr="00616912">
        <w:rPr>
          <w:i/>
          <w:iCs/>
          <w:lang w:val="en-US"/>
          <w:rPrChange w:id="1096" w:author="ACER" w:date="2020-10-02T11:00:00Z">
            <w:rPr>
              <w:highlight w:val="yellow"/>
              <w:lang w:val="en-US"/>
            </w:rPr>
          </w:rPrChange>
        </w:rPr>
        <w:t>(c) millimeter, mm</w:t>
      </w:r>
    </w:p>
    <w:p w14:paraId="19953AF9" w14:textId="77777777" w:rsidR="00EE1C10" w:rsidRPr="00EE1C10" w:rsidRDefault="00EE1C10" w:rsidP="00EE1C10">
      <w:pPr>
        <w:pStyle w:val="ListParagraph"/>
        <w:ind w:left="1080"/>
      </w:pPr>
    </w:p>
    <w:p w14:paraId="4BE31BE7" w14:textId="0DE7DF72" w:rsidR="00EE1C10" w:rsidRDefault="00EE1C10" w:rsidP="00EE1C10">
      <w:pPr>
        <w:pStyle w:val="ListParagraph"/>
        <w:ind w:left="1080"/>
        <w:rPr>
          <w:lang w:val="en-US"/>
        </w:rPr>
      </w:pPr>
      <w:r w:rsidRPr="00EE1C10">
        <w:rPr>
          <w:lang w:val="en-US"/>
        </w:rPr>
        <w:t>(</w:t>
      </w:r>
      <w:r w:rsidR="004470BC">
        <w:rPr>
          <w:lang w:val="en-US"/>
        </w:rPr>
        <w:t>2</w:t>
      </w:r>
      <w:r w:rsidRPr="00EE1C10">
        <w:rPr>
          <w:lang w:val="en-US"/>
        </w:rPr>
        <w:t xml:space="preserve">) </w:t>
      </w:r>
      <w:r w:rsidR="0065218F">
        <w:rPr>
          <w:lang w:val="en-US"/>
        </w:rPr>
        <w:t xml:space="preserve">(a) </w:t>
      </w:r>
      <w:r w:rsidRPr="00EE1C10">
        <w:rPr>
          <w:lang w:val="en-US"/>
        </w:rPr>
        <w:t>How many picometers are there in one meter? (b) Express 6.0 × 10</w:t>
      </w:r>
      <w:r w:rsidRPr="008C0DDF">
        <w:rPr>
          <w:vertAlign w:val="superscript"/>
          <w:lang w:val="en-US"/>
        </w:rPr>
        <w:t>3</w:t>
      </w:r>
      <w:r w:rsidRPr="00EE1C10">
        <w:rPr>
          <w:lang w:val="en-US"/>
        </w:rPr>
        <w:t xml:space="preserve"> using a prefix to replace the power of ten. (c) Use exponential notation to express 4.22 mg in grams. (d) Use decimal notation to express 4.22 mg in grams.</w:t>
      </w:r>
    </w:p>
    <w:p w14:paraId="2F6DB36B" w14:textId="6F4E9CB5" w:rsidR="00B91185" w:rsidRPr="00EE1C10" w:rsidDel="00B07AF9" w:rsidRDefault="00B91185" w:rsidP="00EE1C10">
      <w:pPr>
        <w:pStyle w:val="ListParagraph"/>
        <w:ind w:left="1080"/>
        <w:rPr>
          <w:del w:id="1097" w:author="ACER" w:date="2020-10-02T11:01:00Z"/>
        </w:rPr>
      </w:pPr>
    </w:p>
    <w:p w14:paraId="62B25D15" w14:textId="5EDCFEEB" w:rsidR="00EE1C10" w:rsidRPr="00B07AF9" w:rsidRDefault="00EE1C10" w:rsidP="00EE1C10">
      <w:pPr>
        <w:pStyle w:val="ListParagraph"/>
        <w:ind w:left="1080"/>
        <w:rPr>
          <w:i/>
          <w:iCs/>
          <w:rPrChange w:id="1098" w:author="ACER" w:date="2020-10-02T11:00:00Z">
            <w:rPr/>
          </w:rPrChange>
        </w:rPr>
      </w:pPr>
      <w:r w:rsidRPr="00B07AF9">
        <w:rPr>
          <w:b/>
          <w:bCs/>
          <w:i/>
          <w:iCs/>
          <w:lang w:val="en-US"/>
          <w:rPrChange w:id="1099" w:author="ACER" w:date="2020-10-02T11:00:00Z">
            <w:rPr>
              <w:highlight w:val="yellow"/>
              <w:lang w:val="en-US"/>
            </w:rPr>
          </w:rPrChange>
        </w:rPr>
        <w:t>Answers</w:t>
      </w:r>
      <w:r w:rsidRPr="00B07AF9">
        <w:rPr>
          <w:i/>
          <w:iCs/>
          <w:lang w:val="en-US"/>
          <w:rPrChange w:id="1100" w:author="ACER" w:date="2020-10-02T11:00:00Z">
            <w:rPr>
              <w:highlight w:val="yellow"/>
              <w:lang w:val="en-US"/>
            </w:rPr>
          </w:rPrChange>
        </w:rPr>
        <w:t>: (a)10</w:t>
      </w:r>
      <w:r w:rsidRPr="00B07AF9">
        <w:rPr>
          <w:i/>
          <w:iCs/>
          <w:vertAlign w:val="superscript"/>
          <w:lang w:val="en-US"/>
          <w:rPrChange w:id="1101" w:author="ACER" w:date="2020-10-02T11:00:00Z">
            <w:rPr>
              <w:highlight w:val="yellow"/>
              <w:vertAlign w:val="superscript"/>
              <w:lang w:val="en-US"/>
            </w:rPr>
          </w:rPrChange>
        </w:rPr>
        <w:t>12</w:t>
      </w:r>
      <w:r w:rsidRPr="00B07AF9">
        <w:rPr>
          <w:i/>
          <w:iCs/>
          <w:lang w:val="en-US"/>
          <w:rPrChange w:id="1102" w:author="ACER" w:date="2020-10-02T11:00:00Z">
            <w:rPr>
              <w:highlight w:val="yellow"/>
              <w:lang w:val="en-US"/>
            </w:rPr>
          </w:rPrChange>
        </w:rPr>
        <w:t xml:space="preserve"> pm, (b)6.0 km, (c)4.22 × 10</w:t>
      </w:r>
      <w:r w:rsidRPr="00B07AF9">
        <w:rPr>
          <w:i/>
          <w:iCs/>
          <w:vertAlign w:val="superscript"/>
          <w:lang w:val="en-US"/>
          <w:rPrChange w:id="1103" w:author="ACER" w:date="2020-10-02T11:00:00Z">
            <w:rPr>
              <w:highlight w:val="yellow"/>
              <w:vertAlign w:val="superscript"/>
              <w:lang w:val="en-US"/>
            </w:rPr>
          </w:rPrChange>
        </w:rPr>
        <w:t>–3</w:t>
      </w:r>
      <w:r w:rsidRPr="00B07AF9">
        <w:rPr>
          <w:i/>
          <w:iCs/>
          <w:lang w:val="en-US"/>
          <w:rPrChange w:id="1104" w:author="ACER" w:date="2020-10-02T11:00:00Z">
            <w:rPr>
              <w:highlight w:val="yellow"/>
              <w:lang w:val="en-US"/>
            </w:rPr>
          </w:rPrChange>
        </w:rPr>
        <w:t xml:space="preserve"> g, (d)0.00422 g</w:t>
      </w:r>
    </w:p>
    <w:p w14:paraId="086AC155" w14:textId="5B2E1655" w:rsidR="00FE781D" w:rsidRDefault="00FE781D" w:rsidP="00A20582">
      <w:pPr>
        <w:pStyle w:val="ListParagraph"/>
        <w:ind w:left="1080"/>
      </w:pPr>
    </w:p>
    <w:p w14:paraId="689993CD" w14:textId="5F2C60B9" w:rsidR="008D70A7" w:rsidRPr="008D70A7" w:rsidRDefault="008D70A7" w:rsidP="008D70A7">
      <w:pPr>
        <w:pStyle w:val="ListParagraph"/>
        <w:ind w:left="1080"/>
      </w:pPr>
      <w:r w:rsidRPr="008D70A7">
        <w:rPr>
          <w:lang w:val="en-US"/>
        </w:rPr>
        <w:t>Converting Units of Temperature</w:t>
      </w:r>
    </w:p>
    <w:p w14:paraId="66C80334" w14:textId="378F880A" w:rsidR="008D70A7" w:rsidRPr="008D70A7" w:rsidRDefault="00F4449F" w:rsidP="008D70A7">
      <w:pPr>
        <w:pStyle w:val="ListParagraph"/>
        <w:ind w:left="1080"/>
      </w:pPr>
      <w:r>
        <w:rPr>
          <w:lang w:val="en-US"/>
        </w:rPr>
        <w:t xml:space="preserve">(3) </w:t>
      </w:r>
      <w:r w:rsidR="008D70A7" w:rsidRPr="008D70A7">
        <w:rPr>
          <w:lang w:val="en-US"/>
        </w:rPr>
        <w:t>A weather forecaster predicts</w:t>
      </w:r>
      <w:r w:rsidR="003A3012">
        <w:rPr>
          <w:lang w:val="en-US"/>
        </w:rPr>
        <w:t xml:space="preserve"> that</w:t>
      </w:r>
      <w:r w:rsidR="008D70A7" w:rsidRPr="008D70A7">
        <w:rPr>
          <w:lang w:val="en-US"/>
        </w:rPr>
        <w:t xml:space="preserve"> the temperature will reach 31 °C. What is this temperature in K?</w:t>
      </w:r>
    </w:p>
    <w:p w14:paraId="1E586E8E" w14:textId="448793DD" w:rsidR="008D70A7" w:rsidRPr="008D70A7" w:rsidRDefault="00D0638A" w:rsidP="008D70A7">
      <w:pPr>
        <w:pStyle w:val="ListParagraph"/>
        <w:ind w:left="1080"/>
      </w:pPr>
      <w:r w:rsidRPr="00B07AF9">
        <w:rPr>
          <w:b/>
          <w:bCs/>
          <w:lang w:val="en-US"/>
          <w:rPrChange w:id="1105" w:author="ACER" w:date="2020-10-02T11:01:00Z">
            <w:rPr>
              <w:highlight w:val="yellow"/>
              <w:lang w:val="en-US"/>
            </w:rPr>
          </w:rPrChange>
        </w:rPr>
        <w:t>Answer</w:t>
      </w:r>
      <w:r w:rsidR="00611295" w:rsidRPr="00B07AF9">
        <w:rPr>
          <w:lang w:val="en-US"/>
          <w:rPrChange w:id="1106" w:author="ACER" w:date="2020-10-02T11:01:00Z">
            <w:rPr>
              <w:highlight w:val="yellow"/>
              <w:lang w:val="en-US"/>
            </w:rPr>
          </w:rPrChange>
        </w:rPr>
        <w:t xml:space="preserve">: </w:t>
      </w:r>
      <w:r w:rsidR="008D70A7" w:rsidRPr="00B07AF9">
        <w:rPr>
          <w:lang w:val="en-US"/>
          <w:rPrChange w:id="1107" w:author="ACER" w:date="2020-10-02T11:01:00Z">
            <w:rPr>
              <w:highlight w:val="yellow"/>
              <w:lang w:val="en-US"/>
            </w:rPr>
          </w:rPrChange>
        </w:rPr>
        <w:t>Using Equation 1.1, we have K = 31 + 273 = 304 K.</w:t>
      </w:r>
    </w:p>
    <w:p w14:paraId="1078F1D4" w14:textId="77777777" w:rsidR="008D70A7" w:rsidRDefault="008D70A7" w:rsidP="008D70A7">
      <w:pPr>
        <w:pStyle w:val="ListParagraph"/>
        <w:ind w:left="1080"/>
        <w:rPr>
          <w:lang w:val="en-US"/>
        </w:rPr>
      </w:pPr>
    </w:p>
    <w:p w14:paraId="0B319188" w14:textId="367007FE" w:rsidR="00A20582" w:rsidRDefault="00A20582" w:rsidP="00A20582">
      <w:pPr>
        <w:pStyle w:val="ListParagraph"/>
        <w:ind w:left="1080"/>
      </w:pPr>
    </w:p>
    <w:p w14:paraId="05097B88" w14:textId="744EA962" w:rsidR="003715CB" w:rsidRDefault="003715CB" w:rsidP="00B07AF9">
      <w:pPr>
        <w:pStyle w:val="ListParagraph"/>
        <w:ind w:left="1080"/>
        <w:rPr>
          <w:ins w:id="1108" w:author="ACER" w:date="2020-10-02T12:57:00Z"/>
          <w:b/>
          <w:bCs/>
        </w:rPr>
      </w:pPr>
      <w:r w:rsidRPr="00B07AF9">
        <w:rPr>
          <w:b/>
          <w:bCs/>
          <w:rPrChange w:id="1109" w:author="ACER" w:date="2020-10-02T11:01:00Z">
            <w:rPr/>
          </w:rPrChange>
        </w:rPr>
        <w:t>Evaluation/Post-test</w:t>
      </w:r>
    </w:p>
    <w:p w14:paraId="08C50778" w14:textId="3471E587" w:rsidR="005C0FE5" w:rsidRPr="005C0FE5" w:rsidRDefault="005C0FE5" w:rsidP="00B07AF9">
      <w:pPr>
        <w:pStyle w:val="ListParagraph"/>
        <w:ind w:left="1080"/>
        <w:rPr>
          <w:rPrChange w:id="1110" w:author="ACER" w:date="2020-10-02T12:57:00Z">
            <w:rPr/>
          </w:rPrChange>
        </w:rPr>
        <w:pPrChange w:id="1111" w:author="ACER" w:date="2020-10-02T11:01:00Z">
          <w:pPr>
            <w:pStyle w:val="ListParagraph"/>
            <w:numPr>
              <w:numId w:val="5"/>
            </w:numPr>
            <w:ind w:left="1080" w:hanging="360"/>
          </w:pPr>
        </w:pPrChange>
      </w:pPr>
      <w:ins w:id="1112" w:author="ACER" w:date="2020-10-02T12:57:00Z">
        <w:r>
          <w:t xml:space="preserve">Include the solution in answering the </w:t>
        </w:r>
        <w:r w:rsidR="002478F7">
          <w:t>following problems:</w:t>
        </w:r>
      </w:ins>
    </w:p>
    <w:p w14:paraId="6D2E3D18" w14:textId="01CE720B" w:rsidR="00B8766A" w:rsidRPr="00B8766A" w:rsidRDefault="00ED0FA4" w:rsidP="00B8766A">
      <w:pPr>
        <w:pStyle w:val="ListParagraph"/>
        <w:numPr>
          <w:ilvl w:val="0"/>
          <w:numId w:val="41"/>
        </w:numPr>
        <w:rPr>
          <w:ins w:id="1113" w:author="ACER" w:date="2020-10-02T12:53:00Z"/>
          <w:lang w:val="en-US"/>
          <w:rPrChange w:id="1114" w:author="ACER" w:date="2020-10-02T12:53:00Z">
            <w:rPr>
              <w:ins w:id="1115" w:author="ACER" w:date="2020-10-02T12:53:00Z"/>
              <w:lang w:val="en-US"/>
            </w:rPr>
          </w:rPrChange>
        </w:rPr>
        <w:pPrChange w:id="1116" w:author="ACER" w:date="2020-10-02T12:53:00Z">
          <w:pPr>
            <w:spacing w:after="0" w:line="240" w:lineRule="auto"/>
            <w:ind w:left="1077"/>
          </w:pPr>
        </w:pPrChange>
      </w:pPr>
      <w:del w:id="1117" w:author="ACER" w:date="2020-10-02T12:53:00Z">
        <w:r w:rsidRPr="00B8766A" w:rsidDel="00B8766A">
          <w:rPr>
            <w:lang w:val="en-US"/>
            <w:rPrChange w:id="1118" w:author="ACER" w:date="2020-10-02T12:53:00Z">
              <w:rPr>
                <w:lang w:val="en-US"/>
              </w:rPr>
            </w:rPrChange>
          </w:rPr>
          <w:delText xml:space="preserve">(1) </w:delText>
        </w:r>
      </w:del>
      <w:r w:rsidRPr="00B8766A">
        <w:rPr>
          <w:lang w:val="en-US"/>
          <w:rPrChange w:id="1119" w:author="ACER" w:date="2020-10-02T12:53:00Z">
            <w:rPr>
              <w:lang w:val="en-US"/>
            </w:rPr>
          </w:rPrChange>
        </w:rPr>
        <w:t xml:space="preserve">Calculate the density of a 374.5-g sample of copper if it has a volume of 41.8 cm3. </w:t>
      </w:r>
    </w:p>
    <w:p w14:paraId="7B108914" w14:textId="1F2F4D08" w:rsidR="00A52F72" w:rsidRPr="00B8766A" w:rsidRDefault="00B8766A" w:rsidP="00B8766A">
      <w:pPr>
        <w:pStyle w:val="ListParagraph"/>
        <w:ind w:left="1437"/>
        <w:rPr>
          <w:lang w:val="en-US"/>
          <w:rPrChange w:id="1120" w:author="ACER" w:date="2020-10-02T12:53:00Z">
            <w:rPr>
              <w:lang w:val="en-US"/>
            </w:rPr>
          </w:rPrChange>
        </w:rPr>
        <w:pPrChange w:id="1121" w:author="ACER" w:date="2020-10-02T12:53:00Z">
          <w:pPr>
            <w:spacing w:after="0" w:line="240" w:lineRule="auto"/>
            <w:ind w:left="1077"/>
          </w:pPr>
        </w:pPrChange>
      </w:pPr>
      <w:ins w:id="1122" w:author="ACER" w:date="2020-10-02T12:53:00Z">
        <w:r w:rsidRPr="00B8766A">
          <w:rPr>
            <w:b/>
            <w:bCs/>
            <w:i/>
            <w:iCs/>
            <w:lang w:val="en-US"/>
            <w:rPrChange w:id="1123" w:author="ACER" w:date="2020-10-02T12:53:00Z">
              <w:rPr>
                <w:b/>
                <w:bCs/>
                <w:lang w:val="en-US"/>
              </w:rPr>
            </w:rPrChange>
          </w:rPr>
          <w:lastRenderedPageBreak/>
          <w:t>Answer</w:t>
        </w:r>
        <w:r w:rsidRPr="00B8766A">
          <w:rPr>
            <w:i/>
            <w:iCs/>
            <w:lang w:val="en-US"/>
            <w:rPrChange w:id="1124" w:author="ACER" w:date="2020-10-02T12:53:00Z">
              <w:rPr>
                <w:lang w:val="en-US"/>
              </w:rPr>
            </w:rPrChange>
          </w:rPr>
          <w:t>: (1) 8.96 g/cm3</w:t>
        </w:r>
      </w:ins>
    </w:p>
    <w:p w14:paraId="6A1C9B0D" w14:textId="715204B6" w:rsidR="00A52F72" w:rsidRPr="00B8766A" w:rsidRDefault="00ED0FA4" w:rsidP="00B8766A">
      <w:pPr>
        <w:pStyle w:val="ListParagraph"/>
        <w:numPr>
          <w:ilvl w:val="0"/>
          <w:numId w:val="41"/>
        </w:numPr>
        <w:rPr>
          <w:ins w:id="1125" w:author="ACER" w:date="2020-10-02T12:54:00Z"/>
          <w:lang w:val="en-US"/>
          <w:rPrChange w:id="1126" w:author="ACER" w:date="2020-10-02T12:54:00Z">
            <w:rPr>
              <w:ins w:id="1127" w:author="ACER" w:date="2020-10-02T12:54:00Z"/>
              <w:lang w:val="en-US"/>
            </w:rPr>
          </w:rPrChange>
        </w:rPr>
        <w:pPrChange w:id="1128" w:author="ACER" w:date="2020-10-02T12:54:00Z">
          <w:pPr>
            <w:spacing w:after="0" w:line="240" w:lineRule="auto"/>
            <w:ind w:left="1077"/>
          </w:pPr>
        </w:pPrChange>
      </w:pPr>
      <w:del w:id="1129" w:author="ACER" w:date="2020-10-02T12:54:00Z">
        <w:r w:rsidRPr="00B8766A" w:rsidDel="00B8766A">
          <w:rPr>
            <w:lang w:val="en-US"/>
            <w:rPrChange w:id="1130" w:author="ACER" w:date="2020-10-02T12:54:00Z">
              <w:rPr>
                <w:lang w:val="en-US"/>
              </w:rPr>
            </w:rPrChange>
          </w:rPr>
          <w:delText>(</w:delText>
        </w:r>
        <w:r w:rsidR="00A52F72" w:rsidRPr="00B8766A" w:rsidDel="00B8766A">
          <w:rPr>
            <w:lang w:val="en-US"/>
            <w:rPrChange w:id="1131" w:author="ACER" w:date="2020-10-02T12:54:00Z">
              <w:rPr>
                <w:lang w:val="en-US"/>
              </w:rPr>
            </w:rPrChange>
          </w:rPr>
          <w:delText>2</w:delText>
        </w:r>
        <w:r w:rsidRPr="00B8766A" w:rsidDel="00B8766A">
          <w:rPr>
            <w:lang w:val="en-US"/>
            <w:rPrChange w:id="1132" w:author="ACER" w:date="2020-10-02T12:54:00Z">
              <w:rPr>
                <w:lang w:val="en-US"/>
              </w:rPr>
            </w:rPrChange>
          </w:rPr>
          <w:delText xml:space="preserve">) </w:delText>
        </w:r>
      </w:del>
      <w:r w:rsidRPr="00B8766A">
        <w:rPr>
          <w:lang w:val="en-US"/>
          <w:rPrChange w:id="1133" w:author="ACER" w:date="2020-10-02T12:54:00Z">
            <w:rPr>
              <w:lang w:val="en-US"/>
            </w:rPr>
          </w:rPrChange>
        </w:rPr>
        <w:t xml:space="preserve">A student needs 15.0 g of ethanol for an experiment. If the density of ethanol is 0.789 g/mL, how many milliliters of ethanol are needed? </w:t>
      </w:r>
    </w:p>
    <w:p w14:paraId="5D92BE61" w14:textId="2D01C893" w:rsidR="00B8766A" w:rsidRDefault="00B8766A" w:rsidP="00B8766A">
      <w:pPr>
        <w:pStyle w:val="ListParagraph"/>
        <w:ind w:left="1437"/>
        <w:rPr>
          <w:ins w:id="1134" w:author="ACER" w:date="2020-10-02T12:54:00Z"/>
          <w:lang w:val="en-US"/>
        </w:rPr>
      </w:pPr>
      <w:ins w:id="1135" w:author="ACER" w:date="2020-10-02T12:54:00Z">
        <w:r w:rsidRPr="006F3D12">
          <w:rPr>
            <w:b/>
            <w:bCs/>
            <w:i/>
            <w:iCs/>
            <w:lang w:val="en-US"/>
          </w:rPr>
          <w:t>Answer</w:t>
        </w:r>
        <w:r w:rsidRPr="006F3D12">
          <w:rPr>
            <w:i/>
            <w:iCs/>
            <w:lang w:val="en-US"/>
          </w:rPr>
          <w:t>: (1) 19.0 mL</w:t>
        </w:r>
      </w:ins>
      <w:ins w:id="1136" w:author="ACER" w:date="2020-10-02T12:55:00Z">
        <w:r w:rsidR="00332F7A">
          <w:rPr>
            <w:i/>
            <w:iCs/>
            <w:lang w:val="en-US"/>
          </w:rPr>
          <w:t xml:space="preserve"> </w:t>
        </w:r>
      </w:ins>
    </w:p>
    <w:p w14:paraId="1C870DDE" w14:textId="77777777" w:rsidR="00B8766A" w:rsidRPr="00B8766A" w:rsidRDefault="00B8766A" w:rsidP="00B8766A">
      <w:pPr>
        <w:pStyle w:val="ListParagraph"/>
        <w:ind w:left="1437"/>
        <w:rPr>
          <w:lang w:val="en-US"/>
          <w:rPrChange w:id="1137" w:author="ACER" w:date="2020-10-02T12:54:00Z">
            <w:rPr>
              <w:lang w:val="en-US"/>
            </w:rPr>
          </w:rPrChange>
        </w:rPr>
        <w:pPrChange w:id="1138" w:author="ACER" w:date="2020-10-02T12:54:00Z">
          <w:pPr>
            <w:spacing w:after="0" w:line="240" w:lineRule="auto"/>
            <w:ind w:left="1077"/>
          </w:pPr>
        </w:pPrChange>
      </w:pPr>
    </w:p>
    <w:p w14:paraId="3D2D3AA4" w14:textId="3C91EF98" w:rsidR="00ED0FA4" w:rsidRPr="006312FA" w:rsidRDefault="00ED0FA4" w:rsidP="006312FA">
      <w:pPr>
        <w:pStyle w:val="ListParagraph"/>
        <w:numPr>
          <w:ilvl w:val="0"/>
          <w:numId w:val="41"/>
        </w:numPr>
        <w:rPr>
          <w:rPrChange w:id="1139" w:author="ACER" w:date="2020-10-02T12:58:00Z">
            <w:rPr/>
          </w:rPrChange>
        </w:rPr>
        <w:pPrChange w:id="1140" w:author="ACER" w:date="2020-10-02T12:58:00Z">
          <w:pPr>
            <w:spacing w:after="0" w:line="240" w:lineRule="auto"/>
            <w:ind w:left="1077"/>
          </w:pPr>
        </w:pPrChange>
      </w:pPr>
      <w:del w:id="1141" w:author="ACER" w:date="2020-10-02T12:58:00Z">
        <w:r w:rsidRPr="006312FA" w:rsidDel="006312FA">
          <w:rPr>
            <w:lang w:val="en-US"/>
            <w:rPrChange w:id="1142" w:author="ACER" w:date="2020-10-02T12:58:00Z">
              <w:rPr>
                <w:lang w:val="en-US"/>
              </w:rPr>
            </w:rPrChange>
          </w:rPr>
          <w:delText>(</w:delText>
        </w:r>
        <w:r w:rsidR="00A52F72" w:rsidRPr="006312FA" w:rsidDel="006312FA">
          <w:rPr>
            <w:lang w:val="en-US"/>
            <w:rPrChange w:id="1143" w:author="ACER" w:date="2020-10-02T12:58:00Z">
              <w:rPr>
                <w:lang w:val="en-US"/>
              </w:rPr>
            </w:rPrChange>
          </w:rPr>
          <w:delText>3</w:delText>
        </w:r>
        <w:r w:rsidRPr="006312FA" w:rsidDel="006312FA">
          <w:rPr>
            <w:lang w:val="en-US"/>
            <w:rPrChange w:id="1144" w:author="ACER" w:date="2020-10-02T12:58:00Z">
              <w:rPr>
                <w:lang w:val="en-US"/>
              </w:rPr>
            </w:rPrChange>
          </w:rPr>
          <w:delText xml:space="preserve">) </w:delText>
        </w:r>
      </w:del>
      <w:r w:rsidRPr="006312FA">
        <w:rPr>
          <w:lang w:val="en-US"/>
          <w:rPrChange w:id="1145" w:author="ACER" w:date="2020-10-02T12:58:00Z">
            <w:rPr>
              <w:lang w:val="en-US"/>
            </w:rPr>
          </w:rPrChange>
        </w:rPr>
        <w:t>What is the mass, in grams, of 25.0 mL of mercury (density = 13.6 g/mL)?</w:t>
      </w:r>
    </w:p>
    <w:p w14:paraId="0B2F77C7" w14:textId="645CC022" w:rsidR="00ED0FA4" w:rsidRPr="00D92796" w:rsidRDefault="00ED0FA4" w:rsidP="006312FA">
      <w:pPr>
        <w:spacing w:after="0" w:line="240" w:lineRule="auto"/>
        <w:ind w:left="1077" w:firstLine="360"/>
        <w:rPr>
          <w:rFonts w:ascii="Georgia" w:hAnsi="Georgia"/>
          <w:i/>
          <w:iCs/>
          <w:sz w:val="24"/>
          <w:szCs w:val="24"/>
          <w:lang w:val="en-US"/>
          <w:rPrChange w:id="1146" w:author="ACER" w:date="2020-10-02T11:01:00Z">
            <w:rPr>
              <w:rFonts w:ascii="Georgia" w:hAnsi="Georgia"/>
              <w:sz w:val="24"/>
              <w:szCs w:val="24"/>
              <w:lang w:val="en-US"/>
            </w:rPr>
          </w:rPrChange>
        </w:rPr>
        <w:pPrChange w:id="1147" w:author="ACER" w:date="2020-10-02T12:58:00Z">
          <w:pPr>
            <w:spacing w:after="0" w:line="240" w:lineRule="auto"/>
            <w:ind w:left="1077"/>
          </w:pPr>
        </w:pPrChange>
      </w:pPr>
      <w:r w:rsidRPr="00D92796">
        <w:rPr>
          <w:rFonts w:ascii="Georgia" w:hAnsi="Georgia"/>
          <w:b/>
          <w:bCs/>
          <w:i/>
          <w:iCs/>
          <w:sz w:val="24"/>
          <w:szCs w:val="24"/>
          <w:lang w:val="en-US"/>
          <w:rPrChange w:id="1148" w:author="ACER" w:date="2020-10-02T11:01:00Z">
            <w:rPr>
              <w:rFonts w:ascii="Georgia" w:hAnsi="Georgia"/>
              <w:sz w:val="24"/>
              <w:szCs w:val="24"/>
              <w:highlight w:val="yellow"/>
              <w:lang w:val="en-US"/>
            </w:rPr>
          </w:rPrChange>
        </w:rPr>
        <w:t>Answer</w:t>
      </w:r>
      <w:del w:id="1149" w:author="ACER" w:date="2020-10-02T12:54:00Z">
        <w:r w:rsidRPr="00D92796" w:rsidDel="00B8766A">
          <w:rPr>
            <w:rFonts w:ascii="Georgia" w:hAnsi="Georgia"/>
            <w:b/>
            <w:bCs/>
            <w:i/>
            <w:iCs/>
            <w:sz w:val="24"/>
            <w:szCs w:val="24"/>
            <w:lang w:val="en-US"/>
            <w:rPrChange w:id="1150" w:author="ACER" w:date="2020-10-02T11:01:00Z">
              <w:rPr>
                <w:rFonts w:ascii="Georgia" w:hAnsi="Georgia"/>
                <w:sz w:val="24"/>
                <w:szCs w:val="24"/>
                <w:highlight w:val="yellow"/>
                <w:lang w:val="en-US"/>
              </w:rPr>
            </w:rPrChange>
          </w:rPr>
          <w:delText>s</w:delText>
        </w:r>
      </w:del>
      <w:r w:rsidRPr="00D92796">
        <w:rPr>
          <w:rFonts w:ascii="Georgia" w:hAnsi="Georgia"/>
          <w:i/>
          <w:iCs/>
          <w:sz w:val="24"/>
          <w:szCs w:val="24"/>
          <w:lang w:val="en-US"/>
          <w:rPrChange w:id="1151" w:author="ACER" w:date="2020-10-02T11:01:00Z">
            <w:rPr>
              <w:rFonts w:ascii="Georgia" w:hAnsi="Georgia"/>
              <w:sz w:val="24"/>
              <w:szCs w:val="24"/>
              <w:highlight w:val="yellow"/>
              <w:lang w:val="en-US"/>
            </w:rPr>
          </w:rPrChange>
        </w:rPr>
        <w:t xml:space="preserve">: </w:t>
      </w:r>
      <w:del w:id="1152" w:author="ACER" w:date="2020-10-02T12:54:00Z">
        <w:r w:rsidRPr="00D92796" w:rsidDel="00B8766A">
          <w:rPr>
            <w:rFonts w:ascii="Georgia" w:hAnsi="Georgia"/>
            <w:i/>
            <w:iCs/>
            <w:sz w:val="24"/>
            <w:szCs w:val="24"/>
            <w:lang w:val="en-US"/>
            <w:rPrChange w:id="1153" w:author="ACER" w:date="2020-10-02T11:01:00Z">
              <w:rPr>
                <w:rFonts w:ascii="Georgia" w:hAnsi="Georgia"/>
                <w:sz w:val="24"/>
                <w:szCs w:val="24"/>
                <w:highlight w:val="yellow"/>
                <w:lang w:val="en-US"/>
              </w:rPr>
            </w:rPrChange>
          </w:rPr>
          <w:delText>(</w:delText>
        </w:r>
        <w:r w:rsidR="00A52F72" w:rsidRPr="00D92796" w:rsidDel="00B8766A">
          <w:rPr>
            <w:rFonts w:ascii="Georgia" w:hAnsi="Georgia"/>
            <w:i/>
            <w:iCs/>
            <w:sz w:val="24"/>
            <w:szCs w:val="24"/>
            <w:lang w:val="en-US"/>
            <w:rPrChange w:id="1154" w:author="ACER" w:date="2020-10-02T11:01:00Z">
              <w:rPr>
                <w:rFonts w:ascii="Georgia" w:hAnsi="Georgia"/>
                <w:sz w:val="24"/>
                <w:szCs w:val="24"/>
                <w:highlight w:val="yellow"/>
                <w:lang w:val="en-US"/>
              </w:rPr>
            </w:rPrChange>
          </w:rPr>
          <w:delText>1</w:delText>
        </w:r>
        <w:r w:rsidRPr="00D92796" w:rsidDel="00B8766A">
          <w:rPr>
            <w:rFonts w:ascii="Georgia" w:hAnsi="Georgia"/>
            <w:i/>
            <w:iCs/>
            <w:sz w:val="24"/>
            <w:szCs w:val="24"/>
            <w:lang w:val="en-US"/>
            <w:rPrChange w:id="1155" w:author="ACER" w:date="2020-10-02T11:01:00Z">
              <w:rPr>
                <w:rFonts w:ascii="Georgia" w:hAnsi="Georgia"/>
                <w:sz w:val="24"/>
                <w:szCs w:val="24"/>
                <w:highlight w:val="yellow"/>
                <w:lang w:val="en-US"/>
              </w:rPr>
            </w:rPrChange>
          </w:rPr>
          <w:delText>) 8.96 g/cm3, (</w:delText>
        </w:r>
        <w:r w:rsidR="00A52F72" w:rsidRPr="00D92796" w:rsidDel="00B8766A">
          <w:rPr>
            <w:rFonts w:ascii="Georgia" w:hAnsi="Georgia"/>
            <w:i/>
            <w:iCs/>
            <w:sz w:val="24"/>
            <w:szCs w:val="24"/>
            <w:lang w:val="en-US"/>
            <w:rPrChange w:id="1156" w:author="ACER" w:date="2020-10-02T11:01:00Z">
              <w:rPr>
                <w:rFonts w:ascii="Georgia" w:hAnsi="Georgia"/>
                <w:sz w:val="24"/>
                <w:szCs w:val="24"/>
                <w:highlight w:val="yellow"/>
                <w:lang w:val="en-US"/>
              </w:rPr>
            </w:rPrChange>
          </w:rPr>
          <w:delText>2</w:delText>
        </w:r>
        <w:r w:rsidRPr="00D92796" w:rsidDel="00B8766A">
          <w:rPr>
            <w:rFonts w:ascii="Georgia" w:hAnsi="Georgia"/>
            <w:i/>
            <w:iCs/>
            <w:sz w:val="24"/>
            <w:szCs w:val="24"/>
            <w:lang w:val="en-US"/>
            <w:rPrChange w:id="1157" w:author="ACER" w:date="2020-10-02T11:01:00Z">
              <w:rPr>
                <w:rFonts w:ascii="Georgia" w:hAnsi="Georgia"/>
                <w:sz w:val="24"/>
                <w:szCs w:val="24"/>
                <w:highlight w:val="yellow"/>
                <w:lang w:val="en-US"/>
              </w:rPr>
            </w:rPrChange>
          </w:rPr>
          <w:delText>) 19.0 mL, (</w:delText>
        </w:r>
        <w:r w:rsidR="00A52F72" w:rsidRPr="00D92796" w:rsidDel="00B8766A">
          <w:rPr>
            <w:rFonts w:ascii="Georgia" w:hAnsi="Georgia"/>
            <w:i/>
            <w:iCs/>
            <w:sz w:val="24"/>
            <w:szCs w:val="24"/>
            <w:lang w:val="en-US"/>
            <w:rPrChange w:id="1158" w:author="ACER" w:date="2020-10-02T11:01:00Z">
              <w:rPr>
                <w:rFonts w:ascii="Georgia" w:hAnsi="Georgia"/>
                <w:sz w:val="24"/>
                <w:szCs w:val="24"/>
                <w:highlight w:val="yellow"/>
                <w:lang w:val="en-US"/>
              </w:rPr>
            </w:rPrChange>
          </w:rPr>
          <w:delText>3</w:delText>
        </w:r>
        <w:r w:rsidRPr="00D92796" w:rsidDel="00B8766A">
          <w:rPr>
            <w:rFonts w:ascii="Georgia" w:hAnsi="Georgia"/>
            <w:i/>
            <w:iCs/>
            <w:sz w:val="24"/>
            <w:szCs w:val="24"/>
            <w:lang w:val="en-US"/>
            <w:rPrChange w:id="1159" w:author="ACER" w:date="2020-10-02T11:01:00Z">
              <w:rPr>
                <w:rFonts w:ascii="Georgia" w:hAnsi="Georgia"/>
                <w:sz w:val="24"/>
                <w:szCs w:val="24"/>
                <w:highlight w:val="yellow"/>
                <w:lang w:val="en-US"/>
              </w:rPr>
            </w:rPrChange>
          </w:rPr>
          <w:delText xml:space="preserve">) </w:delText>
        </w:r>
      </w:del>
      <w:r w:rsidRPr="00D92796">
        <w:rPr>
          <w:rFonts w:ascii="Georgia" w:hAnsi="Georgia"/>
          <w:i/>
          <w:iCs/>
          <w:sz w:val="24"/>
          <w:szCs w:val="24"/>
          <w:lang w:val="en-US"/>
          <w:rPrChange w:id="1160" w:author="ACER" w:date="2020-10-02T11:01:00Z">
            <w:rPr>
              <w:rFonts w:ascii="Georgia" w:hAnsi="Georgia"/>
              <w:sz w:val="24"/>
              <w:szCs w:val="24"/>
              <w:highlight w:val="yellow"/>
              <w:lang w:val="en-US"/>
            </w:rPr>
          </w:rPrChange>
        </w:rPr>
        <w:t>340 g</w:t>
      </w:r>
    </w:p>
    <w:p w14:paraId="75832E7F" w14:textId="77777777" w:rsidR="00CE730D" w:rsidRDefault="00CE730D" w:rsidP="00CE730D">
      <w:pPr>
        <w:spacing w:after="0" w:line="240" w:lineRule="auto"/>
        <w:ind w:left="1077"/>
        <w:rPr>
          <w:rFonts w:ascii="Georgia" w:hAnsi="Georgia"/>
          <w:sz w:val="24"/>
          <w:szCs w:val="24"/>
          <w:lang w:val="en-US"/>
        </w:rPr>
      </w:pPr>
    </w:p>
    <w:p w14:paraId="31062C75" w14:textId="2CF7102F" w:rsidR="00A52F72" w:rsidRPr="006312FA" w:rsidRDefault="00ED0FA4" w:rsidP="006312FA">
      <w:pPr>
        <w:pStyle w:val="ListParagraph"/>
        <w:numPr>
          <w:ilvl w:val="0"/>
          <w:numId w:val="41"/>
        </w:numPr>
        <w:rPr>
          <w:ins w:id="1161" w:author="ACER" w:date="2020-10-02T12:58:00Z"/>
          <w:lang w:val="en-US"/>
          <w:rPrChange w:id="1162" w:author="ACER" w:date="2020-10-02T12:58:00Z">
            <w:rPr>
              <w:ins w:id="1163" w:author="ACER" w:date="2020-10-02T12:58:00Z"/>
              <w:lang w:val="en-US"/>
            </w:rPr>
          </w:rPrChange>
        </w:rPr>
        <w:pPrChange w:id="1164" w:author="ACER" w:date="2020-10-02T12:58:00Z">
          <w:pPr>
            <w:pStyle w:val="ListParagraph"/>
            <w:ind w:left="1080"/>
          </w:pPr>
        </w:pPrChange>
      </w:pPr>
      <w:del w:id="1165" w:author="ACER" w:date="2020-10-02T12:58:00Z">
        <w:r w:rsidRPr="006312FA" w:rsidDel="006312FA">
          <w:rPr>
            <w:lang w:val="en-US"/>
            <w:rPrChange w:id="1166" w:author="ACER" w:date="2020-10-02T12:58:00Z">
              <w:rPr>
                <w:lang w:val="en-US"/>
              </w:rPr>
            </w:rPrChange>
          </w:rPr>
          <w:delText>(</w:delText>
        </w:r>
        <w:r w:rsidR="00A52F72" w:rsidRPr="006312FA" w:rsidDel="006312FA">
          <w:rPr>
            <w:lang w:val="en-US"/>
            <w:rPrChange w:id="1167" w:author="ACER" w:date="2020-10-02T12:58:00Z">
              <w:rPr>
                <w:lang w:val="en-US"/>
              </w:rPr>
            </w:rPrChange>
          </w:rPr>
          <w:delText>4</w:delText>
        </w:r>
        <w:r w:rsidRPr="006312FA" w:rsidDel="006312FA">
          <w:rPr>
            <w:lang w:val="en-US"/>
            <w:rPrChange w:id="1168" w:author="ACER" w:date="2020-10-02T12:58:00Z">
              <w:rPr>
                <w:lang w:val="en-US"/>
              </w:rPr>
            </w:rPrChange>
          </w:rPr>
          <w:delText xml:space="preserve">) </w:delText>
        </w:r>
      </w:del>
      <w:r w:rsidRPr="006312FA">
        <w:rPr>
          <w:lang w:val="en-US"/>
          <w:rPrChange w:id="1169" w:author="ACER" w:date="2020-10-02T12:58:00Z">
            <w:rPr>
              <w:lang w:val="en-US"/>
            </w:rPr>
          </w:rPrChange>
        </w:rPr>
        <w:t xml:space="preserve">Ethylene glycol, the major ingredient in antifreeze, freezes at –11.5 °C. </w:t>
      </w:r>
    </w:p>
    <w:p w14:paraId="23B93369" w14:textId="70FA441F" w:rsidR="006312FA" w:rsidDel="00B462E5" w:rsidRDefault="006312FA" w:rsidP="006312FA">
      <w:pPr>
        <w:pStyle w:val="ListParagraph"/>
        <w:ind w:left="1437"/>
        <w:rPr>
          <w:del w:id="1170" w:author="ACER" w:date="2020-10-02T12:59:00Z"/>
          <w:lang w:val="en-US"/>
        </w:rPr>
        <w:pPrChange w:id="1171" w:author="ACER" w:date="2020-10-02T12:58:00Z">
          <w:pPr>
            <w:pStyle w:val="ListParagraph"/>
            <w:ind w:left="1080"/>
          </w:pPr>
        </w:pPrChange>
      </w:pPr>
    </w:p>
    <w:p w14:paraId="5881C4E9" w14:textId="18015D97" w:rsidR="00ED0FA4" w:rsidRPr="008D70A7" w:rsidRDefault="00A52F72" w:rsidP="00B462E5">
      <w:pPr>
        <w:pStyle w:val="ListParagraph"/>
        <w:ind w:left="1080" w:firstLine="360"/>
        <w:pPrChange w:id="1172" w:author="ACER" w:date="2020-10-02T12:59:00Z">
          <w:pPr>
            <w:pStyle w:val="ListParagraph"/>
            <w:ind w:left="1080"/>
          </w:pPr>
        </w:pPrChange>
      </w:pPr>
      <w:del w:id="1173" w:author="ACER" w:date="2020-10-02T12:59:00Z">
        <w:r w:rsidDel="00B462E5">
          <w:rPr>
            <w:lang w:val="en-US"/>
          </w:rPr>
          <w:delText xml:space="preserve">(5) </w:delText>
        </w:r>
      </w:del>
      <w:r w:rsidR="00ED0FA4" w:rsidRPr="008D70A7">
        <w:rPr>
          <w:lang w:val="en-US"/>
        </w:rPr>
        <w:t>What is the freezing point in (a) K, (b) °F?</w:t>
      </w:r>
    </w:p>
    <w:p w14:paraId="056C1170" w14:textId="67B191A8" w:rsidR="00ED0FA4" w:rsidRPr="004B5031" w:rsidRDefault="00ED0FA4" w:rsidP="00A7374F">
      <w:pPr>
        <w:pStyle w:val="ListParagraph"/>
        <w:ind w:left="1077"/>
        <w:rPr>
          <w:i/>
          <w:iCs/>
          <w:rPrChange w:id="1174" w:author="ACER" w:date="2020-10-02T11:01:00Z">
            <w:rPr/>
          </w:rPrChange>
        </w:rPr>
      </w:pPr>
      <w:r w:rsidRPr="004B5031">
        <w:rPr>
          <w:b/>
          <w:bCs/>
          <w:i/>
          <w:iCs/>
          <w:lang w:val="en-US"/>
          <w:rPrChange w:id="1175" w:author="ACER" w:date="2020-10-02T11:01:00Z">
            <w:rPr>
              <w:highlight w:val="yellow"/>
              <w:lang w:val="en-US"/>
            </w:rPr>
          </w:rPrChange>
        </w:rPr>
        <w:t>Answer</w:t>
      </w:r>
      <w:ins w:id="1176" w:author="ACER" w:date="2020-10-02T12:59:00Z">
        <w:r w:rsidR="00830AD9">
          <w:rPr>
            <w:b/>
            <w:bCs/>
            <w:i/>
            <w:iCs/>
            <w:lang w:val="en-US"/>
          </w:rPr>
          <w:t>s</w:t>
        </w:r>
      </w:ins>
      <w:del w:id="1177" w:author="ACER" w:date="2020-10-02T12:59:00Z">
        <w:r w:rsidRPr="004B5031" w:rsidDel="006312FA">
          <w:rPr>
            <w:b/>
            <w:bCs/>
            <w:i/>
            <w:iCs/>
            <w:lang w:val="en-US"/>
            <w:rPrChange w:id="1178" w:author="ACER" w:date="2020-10-02T11:01:00Z">
              <w:rPr>
                <w:highlight w:val="yellow"/>
                <w:lang w:val="en-US"/>
              </w:rPr>
            </w:rPrChange>
          </w:rPr>
          <w:delText>s</w:delText>
        </w:r>
      </w:del>
      <w:r w:rsidRPr="004B5031">
        <w:rPr>
          <w:i/>
          <w:iCs/>
          <w:lang w:val="en-US"/>
          <w:rPrChange w:id="1179" w:author="ACER" w:date="2020-10-02T11:01:00Z">
            <w:rPr>
              <w:highlight w:val="yellow"/>
              <w:lang w:val="en-US"/>
            </w:rPr>
          </w:rPrChange>
        </w:rPr>
        <w:t>:</w:t>
      </w:r>
      <w:del w:id="1180" w:author="ACER" w:date="2020-10-02T12:59:00Z">
        <w:r w:rsidRPr="004B5031" w:rsidDel="006312FA">
          <w:rPr>
            <w:i/>
            <w:iCs/>
            <w:lang w:val="en-US"/>
            <w:rPrChange w:id="1181" w:author="ACER" w:date="2020-10-02T11:01:00Z">
              <w:rPr>
                <w:highlight w:val="yellow"/>
                <w:lang w:val="en-US"/>
              </w:rPr>
            </w:rPrChange>
          </w:rPr>
          <w:delText xml:space="preserve"> (</w:delText>
        </w:r>
        <w:r w:rsidR="00A52F72" w:rsidRPr="004B5031" w:rsidDel="006312FA">
          <w:rPr>
            <w:i/>
            <w:iCs/>
            <w:lang w:val="en-US"/>
            <w:rPrChange w:id="1182" w:author="ACER" w:date="2020-10-02T11:01:00Z">
              <w:rPr>
                <w:highlight w:val="yellow"/>
                <w:lang w:val="en-US"/>
              </w:rPr>
            </w:rPrChange>
          </w:rPr>
          <w:delText>4</w:delText>
        </w:r>
        <w:r w:rsidRPr="004B5031" w:rsidDel="006312FA">
          <w:rPr>
            <w:i/>
            <w:iCs/>
            <w:lang w:val="en-US"/>
            <w:rPrChange w:id="1183" w:author="ACER" w:date="2020-10-02T11:01:00Z">
              <w:rPr>
                <w:highlight w:val="yellow"/>
                <w:lang w:val="en-US"/>
              </w:rPr>
            </w:rPrChange>
          </w:rPr>
          <w:delText>) 261.7 K,</w:delText>
        </w:r>
      </w:del>
      <w:del w:id="1184" w:author="ACER" w:date="2020-10-02T12:58:00Z">
        <w:r w:rsidRPr="004B5031" w:rsidDel="006312FA">
          <w:rPr>
            <w:i/>
            <w:iCs/>
            <w:lang w:val="en-US"/>
            <w:rPrChange w:id="1185" w:author="ACER" w:date="2020-10-02T11:01:00Z">
              <w:rPr>
                <w:highlight w:val="yellow"/>
                <w:lang w:val="en-US"/>
              </w:rPr>
            </w:rPrChange>
          </w:rPr>
          <w:delText xml:space="preserve"> (</w:delText>
        </w:r>
      </w:del>
      <w:del w:id="1186" w:author="ACER" w:date="2020-10-02T12:59:00Z">
        <w:r w:rsidR="00A52F72" w:rsidRPr="004B5031" w:rsidDel="006312FA">
          <w:rPr>
            <w:i/>
            <w:iCs/>
            <w:lang w:val="en-US"/>
            <w:rPrChange w:id="1187" w:author="ACER" w:date="2020-10-02T11:01:00Z">
              <w:rPr>
                <w:highlight w:val="yellow"/>
                <w:lang w:val="en-US"/>
              </w:rPr>
            </w:rPrChange>
          </w:rPr>
          <w:delText>5</w:delText>
        </w:r>
        <w:r w:rsidRPr="004B5031" w:rsidDel="006312FA">
          <w:rPr>
            <w:i/>
            <w:iCs/>
            <w:lang w:val="en-US"/>
            <w:rPrChange w:id="1188" w:author="ACER" w:date="2020-10-02T11:01:00Z">
              <w:rPr>
                <w:highlight w:val="yellow"/>
                <w:lang w:val="en-US"/>
              </w:rPr>
            </w:rPrChange>
          </w:rPr>
          <w:delText>)</w:delText>
        </w:r>
      </w:del>
      <w:r w:rsidRPr="004B5031">
        <w:rPr>
          <w:i/>
          <w:iCs/>
          <w:lang w:val="en-US"/>
          <w:rPrChange w:id="1189" w:author="ACER" w:date="2020-10-02T11:01:00Z">
            <w:rPr>
              <w:highlight w:val="yellow"/>
              <w:lang w:val="en-US"/>
            </w:rPr>
          </w:rPrChange>
        </w:rPr>
        <w:t xml:space="preserve"> </w:t>
      </w:r>
      <w:ins w:id="1190" w:author="ACER" w:date="2020-10-02T12:59:00Z">
        <w:r w:rsidR="00B462E5">
          <w:rPr>
            <w:i/>
            <w:iCs/>
            <w:lang w:val="en-US"/>
          </w:rPr>
          <w:t xml:space="preserve">(a) </w:t>
        </w:r>
        <w:r w:rsidR="00B462E5" w:rsidRPr="006F3D12">
          <w:rPr>
            <w:i/>
            <w:iCs/>
            <w:lang w:val="en-US"/>
          </w:rPr>
          <w:t>261.7 K</w:t>
        </w:r>
        <w:r w:rsidR="00B462E5">
          <w:rPr>
            <w:i/>
            <w:iCs/>
            <w:lang w:val="en-US"/>
          </w:rPr>
          <w:t xml:space="preserve">, (b) </w:t>
        </w:r>
      </w:ins>
      <w:r w:rsidRPr="004B5031">
        <w:rPr>
          <w:i/>
          <w:iCs/>
          <w:lang w:val="en-US"/>
          <w:rPrChange w:id="1191" w:author="ACER" w:date="2020-10-02T11:01:00Z">
            <w:rPr>
              <w:highlight w:val="yellow"/>
              <w:lang w:val="en-US"/>
            </w:rPr>
          </w:rPrChange>
        </w:rPr>
        <w:t>11.3 °F</w:t>
      </w:r>
    </w:p>
    <w:p w14:paraId="670F7ED6" w14:textId="42314295" w:rsidR="00ED0FA4" w:rsidRDefault="00ED0FA4" w:rsidP="00A7374F">
      <w:pPr>
        <w:spacing w:after="0" w:line="240" w:lineRule="auto"/>
        <w:ind w:left="1077"/>
        <w:rPr>
          <w:rFonts w:ascii="Georgia" w:hAnsi="Georgia"/>
          <w:sz w:val="24"/>
          <w:szCs w:val="24"/>
        </w:rPr>
      </w:pPr>
    </w:p>
    <w:p w14:paraId="76D430CE" w14:textId="2075E9BA" w:rsidR="00DF3B72" w:rsidRDefault="00DF3B72" w:rsidP="00A7374F">
      <w:pPr>
        <w:spacing w:after="0" w:line="240" w:lineRule="auto"/>
        <w:ind w:left="1077"/>
        <w:rPr>
          <w:rFonts w:ascii="Georgia" w:hAnsi="Georgia"/>
          <w:sz w:val="24"/>
          <w:szCs w:val="24"/>
        </w:rPr>
      </w:pPr>
      <w:r>
        <w:rPr>
          <w:rFonts w:ascii="Georgia" w:hAnsi="Georgia"/>
          <w:sz w:val="24"/>
          <w:szCs w:val="24"/>
        </w:rPr>
        <w:t>(</w:t>
      </w:r>
      <w:ins w:id="1192" w:author="ACER" w:date="2020-10-02T13:00:00Z">
        <w:r w:rsidR="00464572">
          <w:rPr>
            <w:rFonts w:ascii="Georgia" w:hAnsi="Georgia"/>
            <w:sz w:val="24"/>
            <w:szCs w:val="24"/>
          </w:rPr>
          <w:t>5</w:t>
        </w:r>
      </w:ins>
      <w:del w:id="1193" w:author="ACER" w:date="2020-10-02T13:00:00Z">
        <w:r w:rsidR="000943AC" w:rsidDel="00464572">
          <w:rPr>
            <w:rFonts w:ascii="Georgia" w:hAnsi="Georgia"/>
            <w:sz w:val="24"/>
            <w:szCs w:val="24"/>
          </w:rPr>
          <w:delText>6</w:delText>
        </w:r>
      </w:del>
      <w:r>
        <w:rPr>
          <w:rFonts w:ascii="Georgia" w:hAnsi="Georgia"/>
          <w:sz w:val="24"/>
          <w:szCs w:val="24"/>
        </w:rPr>
        <w:t>) Convert English Units to SI Units</w:t>
      </w:r>
      <w:r w:rsidR="00AD7F77">
        <w:rPr>
          <w:rFonts w:ascii="Georgia" w:hAnsi="Georgia"/>
          <w:sz w:val="24"/>
          <w:szCs w:val="24"/>
        </w:rPr>
        <w:t xml:space="preserve">. Show your solution. </w:t>
      </w:r>
    </w:p>
    <w:p w14:paraId="3DCC3FFC" w14:textId="1521E6B9" w:rsidR="00A7374F" w:rsidRDefault="00A7374F" w:rsidP="00A7374F">
      <w:pPr>
        <w:spacing w:after="0" w:line="240" w:lineRule="auto"/>
        <w:ind w:left="1080"/>
        <w:rPr>
          <w:rFonts w:ascii="Georgia" w:hAnsi="Georgia"/>
          <w:sz w:val="24"/>
          <w:szCs w:val="24"/>
        </w:rPr>
      </w:pPr>
      <w:r>
        <w:rPr>
          <w:rFonts w:ascii="Georgia" w:hAnsi="Georgia"/>
          <w:sz w:val="24"/>
          <w:szCs w:val="24"/>
        </w:rPr>
        <w:tab/>
        <w:t>a. 5 gal to liters</w:t>
      </w:r>
      <w:ins w:id="1194" w:author="ACER" w:date="2020-10-02T11:01:00Z">
        <w:r w:rsidR="004B5031">
          <w:rPr>
            <w:rFonts w:ascii="Georgia" w:hAnsi="Georgia"/>
            <w:sz w:val="24"/>
            <w:szCs w:val="24"/>
          </w:rPr>
          <w:t xml:space="preserve"> </w:t>
        </w:r>
      </w:ins>
    </w:p>
    <w:p w14:paraId="20DFD2F4" w14:textId="68E1AB56" w:rsidR="00A7374F" w:rsidRDefault="00A7374F" w:rsidP="00A7374F">
      <w:pPr>
        <w:spacing w:after="0" w:line="240" w:lineRule="auto"/>
        <w:ind w:left="1080"/>
        <w:rPr>
          <w:rFonts w:ascii="Georgia" w:hAnsi="Georgia"/>
          <w:sz w:val="24"/>
          <w:szCs w:val="24"/>
        </w:rPr>
      </w:pPr>
      <w:r>
        <w:rPr>
          <w:rFonts w:ascii="Georgia" w:hAnsi="Georgia"/>
          <w:sz w:val="24"/>
          <w:szCs w:val="24"/>
        </w:rPr>
        <w:tab/>
        <w:t>b. 15 lbs to grams</w:t>
      </w:r>
    </w:p>
    <w:p w14:paraId="3476FB8D" w14:textId="10E8BC28" w:rsidR="00A7374F" w:rsidRDefault="00A7374F" w:rsidP="00A7374F">
      <w:pPr>
        <w:spacing w:after="0" w:line="240" w:lineRule="auto"/>
        <w:ind w:left="1080"/>
        <w:rPr>
          <w:rFonts w:ascii="Georgia" w:hAnsi="Georgia"/>
          <w:sz w:val="24"/>
          <w:szCs w:val="24"/>
        </w:rPr>
      </w:pPr>
      <w:r>
        <w:rPr>
          <w:rFonts w:ascii="Georgia" w:hAnsi="Georgia"/>
          <w:sz w:val="24"/>
          <w:szCs w:val="24"/>
        </w:rPr>
        <w:tab/>
        <w:t>c. 70 ft to meters</w:t>
      </w:r>
    </w:p>
    <w:p w14:paraId="30831EAE" w14:textId="7F602772" w:rsidR="00D10C66" w:rsidRDefault="002A09BC" w:rsidP="00AD7F77">
      <w:pPr>
        <w:spacing w:after="0" w:line="240" w:lineRule="auto"/>
        <w:ind w:left="1080"/>
        <w:rPr>
          <w:rFonts w:ascii="Georgia" w:hAnsi="Georgia"/>
          <w:sz w:val="24"/>
          <w:szCs w:val="24"/>
        </w:rPr>
      </w:pPr>
      <w:r>
        <w:rPr>
          <w:rFonts w:ascii="Georgia" w:hAnsi="Georgia"/>
          <w:sz w:val="24"/>
          <w:szCs w:val="24"/>
        </w:rPr>
        <w:tab/>
        <w:t>d. 50 oz to grams</w:t>
      </w:r>
    </w:p>
    <w:p w14:paraId="60563363" w14:textId="72CA01E6" w:rsidR="00AD7F77" w:rsidRDefault="00AD7F77" w:rsidP="00AD7F77">
      <w:pPr>
        <w:spacing w:after="0" w:line="240" w:lineRule="auto"/>
        <w:ind w:left="1080"/>
        <w:rPr>
          <w:rFonts w:ascii="Georgia" w:hAnsi="Georgia"/>
          <w:sz w:val="24"/>
          <w:szCs w:val="24"/>
        </w:rPr>
      </w:pPr>
    </w:p>
    <w:p w14:paraId="4AB7D6C8" w14:textId="5EB75E0A" w:rsidR="00AD7F77" w:rsidRDefault="00AD7F77" w:rsidP="00AD7F77">
      <w:pPr>
        <w:spacing w:after="0" w:line="240" w:lineRule="auto"/>
        <w:ind w:left="1080"/>
        <w:rPr>
          <w:ins w:id="1195" w:author="ACER" w:date="2020-10-02T13:16:00Z"/>
          <w:rFonts w:ascii="Georgia" w:hAnsi="Georgia"/>
          <w:i/>
          <w:iCs/>
          <w:sz w:val="24"/>
          <w:szCs w:val="24"/>
        </w:rPr>
      </w:pPr>
      <w:r w:rsidRPr="00AB656F">
        <w:rPr>
          <w:rFonts w:ascii="Georgia" w:hAnsi="Georgia"/>
          <w:b/>
          <w:bCs/>
          <w:i/>
          <w:iCs/>
          <w:sz w:val="24"/>
          <w:szCs w:val="24"/>
          <w:rPrChange w:id="1196" w:author="ACER" w:date="2020-10-02T12:49:00Z">
            <w:rPr>
              <w:rFonts w:ascii="Georgia" w:hAnsi="Georgia"/>
              <w:sz w:val="24"/>
              <w:szCs w:val="24"/>
              <w:highlight w:val="yellow"/>
            </w:rPr>
          </w:rPrChange>
        </w:rPr>
        <w:t>Answer</w:t>
      </w:r>
      <w:r w:rsidRPr="002A22D1">
        <w:rPr>
          <w:rFonts w:ascii="Georgia" w:hAnsi="Georgia"/>
          <w:i/>
          <w:iCs/>
          <w:sz w:val="24"/>
          <w:szCs w:val="24"/>
          <w:rPrChange w:id="1197" w:author="ACER" w:date="2020-10-02T12:48:00Z">
            <w:rPr>
              <w:rFonts w:ascii="Georgia" w:hAnsi="Georgia"/>
              <w:sz w:val="24"/>
              <w:szCs w:val="24"/>
              <w:highlight w:val="yellow"/>
            </w:rPr>
          </w:rPrChange>
        </w:rPr>
        <w:t>: Use table</w:t>
      </w:r>
      <w:r w:rsidR="00A615BB" w:rsidRPr="002A22D1">
        <w:rPr>
          <w:rFonts w:ascii="Georgia" w:hAnsi="Georgia"/>
          <w:i/>
          <w:iCs/>
          <w:sz w:val="24"/>
          <w:szCs w:val="24"/>
          <w:rPrChange w:id="1198" w:author="ACER" w:date="2020-10-02T12:48:00Z">
            <w:rPr>
              <w:rFonts w:ascii="Georgia" w:hAnsi="Georgia"/>
              <w:sz w:val="24"/>
              <w:szCs w:val="24"/>
              <w:highlight w:val="yellow"/>
            </w:rPr>
          </w:rPrChange>
        </w:rPr>
        <w:t xml:space="preserve"> 3.4</w:t>
      </w:r>
      <w:r w:rsidRPr="002A22D1">
        <w:rPr>
          <w:rFonts w:ascii="Georgia" w:hAnsi="Georgia"/>
          <w:i/>
          <w:iCs/>
          <w:sz w:val="24"/>
          <w:szCs w:val="24"/>
          <w:rPrChange w:id="1199" w:author="ACER" w:date="2020-10-02T12:48:00Z">
            <w:rPr>
              <w:rFonts w:ascii="Georgia" w:hAnsi="Georgia"/>
              <w:sz w:val="24"/>
              <w:szCs w:val="24"/>
              <w:highlight w:val="yellow"/>
            </w:rPr>
          </w:rPrChange>
        </w:rPr>
        <w:t xml:space="preserve"> for conversion</w:t>
      </w:r>
      <w:r w:rsidR="00A615BB" w:rsidRPr="002A22D1">
        <w:rPr>
          <w:rFonts w:ascii="Georgia" w:hAnsi="Georgia"/>
          <w:i/>
          <w:iCs/>
          <w:sz w:val="24"/>
          <w:szCs w:val="24"/>
          <w:rPrChange w:id="1200" w:author="ACER" w:date="2020-10-02T12:48:00Z">
            <w:rPr>
              <w:rFonts w:ascii="Georgia" w:hAnsi="Georgia"/>
              <w:sz w:val="24"/>
              <w:szCs w:val="24"/>
              <w:highlight w:val="yellow"/>
            </w:rPr>
          </w:rPrChange>
        </w:rPr>
        <w:t xml:space="preserve"> factors</w:t>
      </w:r>
    </w:p>
    <w:p w14:paraId="3B9F8F0F" w14:textId="77777777" w:rsidR="0052016A" w:rsidRPr="002A22D1" w:rsidRDefault="0052016A" w:rsidP="00AD7F77">
      <w:pPr>
        <w:spacing w:after="0" w:line="240" w:lineRule="auto"/>
        <w:ind w:left="1080"/>
        <w:rPr>
          <w:rFonts w:ascii="Georgia" w:hAnsi="Georgia"/>
          <w:i/>
          <w:iCs/>
          <w:sz w:val="24"/>
          <w:szCs w:val="24"/>
          <w:rPrChange w:id="1201" w:author="ACER" w:date="2020-10-02T12:48:00Z">
            <w:rPr>
              <w:rFonts w:ascii="Georgia" w:hAnsi="Georgia"/>
              <w:sz w:val="24"/>
              <w:szCs w:val="24"/>
            </w:rPr>
          </w:rPrChange>
        </w:rPr>
      </w:pPr>
    </w:p>
    <w:p w14:paraId="1619C29C" w14:textId="77777777" w:rsidR="00AD7F77" w:rsidRDefault="00AD7F77" w:rsidP="008C0DDF">
      <w:pPr>
        <w:spacing w:after="0" w:line="240" w:lineRule="auto"/>
        <w:ind w:left="1080"/>
        <w:rPr>
          <w:rFonts w:ascii="Georgia" w:hAnsi="Georgia"/>
          <w:b/>
          <w:sz w:val="24"/>
          <w:szCs w:val="24"/>
        </w:rPr>
      </w:pPr>
    </w:p>
    <w:p w14:paraId="09DB1C2B" w14:textId="17156045" w:rsidR="00982B58" w:rsidRPr="009042D0" w:rsidRDefault="009042D0" w:rsidP="00982B58">
      <w:pPr>
        <w:spacing w:after="0" w:line="360" w:lineRule="auto"/>
        <w:rPr>
          <w:rFonts w:ascii="Georgia" w:hAnsi="Georgia"/>
          <w:b/>
          <w:sz w:val="24"/>
          <w:szCs w:val="24"/>
        </w:rPr>
      </w:pPr>
      <w:r w:rsidRPr="009042D0">
        <w:rPr>
          <w:rFonts w:ascii="Georgia" w:hAnsi="Georgia"/>
          <w:b/>
          <w:sz w:val="24"/>
          <w:szCs w:val="24"/>
        </w:rPr>
        <w:t xml:space="preserve">LESSON 4. </w:t>
      </w:r>
      <w:r w:rsidR="008D47DD" w:rsidRPr="008D47DD">
        <w:rPr>
          <w:rFonts w:ascii="Georgia" w:hAnsi="Georgia"/>
          <w:b/>
          <w:sz w:val="24"/>
          <w:szCs w:val="24"/>
        </w:rPr>
        <w:t>UNCERTAINTY IN MEASUREMENT</w:t>
      </w:r>
    </w:p>
    <w:p w14:paraId="35D44FAD" w14:textId="20B8F4EE" w:rsidR="00982B58" w:rsidDel="00464572" w:rsidRDefault="00982B58" w:rsidP="00463726">
      <w:pPr>
        <w:pStyle w:val="ListParagraph"/>
        <w:numPr>
          <w:ilvl w:val="0"/>
          <w:numId w:val="6"/>
        </w:numPr>
        <w:spacing w:line="360" w:lineRule="auto"/>
        <w:rPr>
          <w:del w:id="1202" w:author="ACER" w:date="2020-10-02T13:04:00Z"/>
        </w:rPr>
      </w:pPr>
      <w:del w:id="1203" w:author="ACER" w:date="2020-10-02T13:04:00Z">
        <w:r w:rsidRPr="0051525C" w:rsidDel="00464572">
          <w:delText>Learning Outcomes</w:delText>
        </w:r>
      </w:del>
    </w:p>
    <w:p w14:paraId="2CDCC5F8" w14:textId="1CD12F3D" w:rsidR="008D47DD" w:rsidRPr="008D47DD" w:rsidDel="00464572" w:rsidRDefault="00982B58" w:rsidP="008D47DD">
      <w:pPr>
        <w:spacing w:after="0" w:line="240" w:lineRule="auto"/>
        <w:ind w:left="357" w:firstLine="720"/>
        <w:rPr>
          <w:del w:id="1204" w:author="ACER" w:date="2020-10-02T13:04:00Z"/>
          <w:rFonts w:ascii="Georgia" w:hAnsi="Georgia"/>
          <w:sz w:val="24"/>
          <w:szCs w:val="24"/>
        </w:rPr>
      </w:pPr>
      <w:del w:id="1205" w:author="ACER" w:date="2020-10-02T13:04:00Z">
        <w:r w:rsidRPr="003D3923" w:rsidDel="00464572">
          <w:rPr>
            <w:rFonts w:ascii="Georgia" w:hAnsi="Georgia"/>
            <w:sz w:val="24"/>
            <w:szCs w:val="24"/>
          </w:rPr>
          <w:delText xml:space="preserve">At the end of the lesson, </w:delText>
        </w:r>
        <w:r w:rsidR="00533E31" w:rsidDel="00464572">
          <w:rPr>
            <w:rFonts w:ascii="Georgia" w:hAnsi="Georgia"/>
            <w:sz w:val="24"/>
            <w:szCs w:val="24"/>
          </w:rPr>
          <w:delText>you</w:delText>
        </w:r>
        <w:r w:rsidRPr="003D3923" w:rsidDel="00464572">
          <w:rPr>
            <w:rFonts w:ascii="Georgia" w:hAnsi="Georgia"/>
            <w:sz w:val="24"/>
            <w:szCs w:val="24"/>
          </w:rPr>
          <w:delText xml:space="preserve"> can</w:delText>
        </w:r>
        <w:r w:rsidR="008D47DD" w:rsidDel="00464572">
          <w:rPr>
            <w:rFonts w:ascii="Georgia" w:hAnsi="Georgia"/>
            <w:sz w:val="24"/>
            <w:szCs w:val="24"/>
          </w:rPr>
          <w:delText xml:space="preserve"> d</w:delText>
        </w:r>
        <w:r w:rsidR="008D47DD" w:rsidRPr="008D47DD" w:rsidDel="00464572">
          <w:rPr>
            <w:rFonts w:ascii="Georgia" w:hAnsi="Georgia"/>
            <w:sz w:val="24"/>
            <w:szCs w:val="24"/>
          </w:rPr>
          <w:delText>emonstrate the use of significant figures, scientific notations and SI units in calculations</w:delText>
        </w:r>
      </w:del>
    </w:p>
    <w:p w14:paraId="079F653D" w14:textId="200E05E9" w:rsidR="00982B58" w:rsidRPr="0051525C" w:rsidDel="00464572" w:rsidRDefault="00982B58" w:rsidP="00982B58">
      <w:pPr>
        <w:pStyle w:val="ListParagraph"/>
        <w:ind w:left="1080"/>
        <w:rPr>
          <w:del w:id="1206" w:author="ACER" w:date="2020-10-02T13:04:00Z"/>
        </w:rPr>
      </w:pPr>
    </w:p>
    <w:p w14:paraId="08FB971A" w14:textId="51B7AE0E" w:rsidR="00982B58" w:rsidDel="00464572" w:rsidRDefault="00982B58" w:rsidP="00463726">
      <w:pPr>
        <w:pStyle w:val="ListParagraph"/>
        <w:numPr>
          <w:ilvl w:val="0"/>
          <w:numId w:val="6"/>
        </w:numPr>
        <w:rPr>
          <w:del w:id="1207" w:author="ACER" w:date="2020-10-02T13:04:00Z"/>
        </w:rPr>
      </w:pPr>
      <w:del w:id="1208" w:author="ACER" w:date="2020-10-02T13:04:00Z">
        <w:r w:rsidRPr="0051525C" w:rsidDel="00464572">
          <w:delText>Time Allotment</w:delText>
        </w:r>
      </w:del>
    </w:p>
    <w:p w14:paraId="36E06DED" w14:textId="6D4699C9" w:rsidR="00982B58" w:rsidDel="00464572" w:rsidRDefault="00982B58" w:rsidP="00982B58">
      <w:pPr>
        <w:pStyle w:val="ListParagraph"/>
        <w:ind w:left="1080"/>
        <w:rPr>
          <w:del w:id="1209" w:author="ACER" w:date="2020-10-02T13:04:00Z"/>
        </w:rPr>
      </w:pPr>
      <w:del w:id="1210" w:author="ACER" w:date="2020-10-02T13:04:00Z">
        <w:r w:rsidDel="00464572">
          <w:delText>1</w:delText>
        </w:r>
        <w:r w:rsidR="00D67E1D" w:rsidDel="00464572">
          <w:delText xml:space="preserve"> session (1.5</w:delText>
        </w:r>
        <w:r w:rsidDel="00464572">
          <w:delText xml:space="preserve"> hour</w:delText>
        </w:r>
        <w:r w:rsidR="00130A23" w:rsidDel="00464572">
          <w:delText>s)</w:delText>
        </w:r>
      </w:del>
    </w:p>
    <w:p w14:paraId="5AE600C0" w14:textId="48869B58" w:rsidR="00982B58" w:rsidRPr="0051525C" w:rsidDel="00464572" w:rsidRDefault="00982B58" w:rsidP="00982B58">
      <w:pPr>
        <w:pStyle w:val="ListParagraph"/>
        <w:ind w:left="1080"/>
        <w:rPr>
          <w:del w:id="1211" w:author="ACER" w:date="2020-10-02T13:04:00Z"/>
        </w:rPr>
      </w:pPr>
    </w:p>
    <w:p w14:paraId="44B7B5EB" w14:textId="4ADEAECC" w:rsidR="00982B58" w:rsidDel="00464572" w:rsidRDefault="00982B58" w:rsidP="00463726">
      <w:pPr>
        <w:pStyle w:val="ListParagraph"/>
        <w:numPr>
          <w:ilvl w:val="0"/>
          <w:numId w:val="6"/>
        </w:numPr>
        <w:rPr>
          <w:del w:id="1212" w:author="ACER" w:date="2020-10-02T13:04:00Z"/>
        </w:rPr>
      </w:pPr>
      <w:del w:id="1213" w:author="ACER" w:date="2020-10-02T13:04:00Z">
        <w:r w:rsidRPr="0051525C" w:rsidDel="00464572">
          <w:delText>Discussion</w:delText>
        </w:r>
      </w:del>
    </w:p>
    <w:p w14:paraId="56CACEFD" w14:textId="5BE4AF6F" w:rsidR="00982B58" w:rsidDel="00464572" w:rsidRDefault="00982B58" w:rsidP="00982B58">
      <w:pPr>
        <w:pStyle w:val="ListParagraph"/>
        <w:ind w:left="1080"/>
        <w:rPr>
          <w:del w:id="1214" w:author="ACER" w:date="2020-10-02T13:04:00Z"/>
        </w:rPr>
      </w:pPr>
    </w:p>
    <w:p w14:paraId="42CF9FCF" w14:textId="64B78FFC" w:rsidR="002B135F" w:rsidDel="00464572" w:rsidRDefault="002B135F" w:rsidP="002B135F">
      <w:pPr>
        <w:pStyle w:val="ListParagraph"/>
        <w:ind w:left="1080"/>
        <w:rPr>
          <w:del w:id="1215" w:author="ACER" w:date="2020-10-02T13:04:00Z"/>
          <w:lang w:val="en-US"/>
        </w:rPr>
      </w:pPr>
      <w:del w:id="1216" w:author="ACER" w:date="2020-10-02T13:04:00Z">
        <w:r w:rsidRPr="002B135F" w:rsidDel="00464572">
          <w:rPr>
            <w:lang w:val="en-US"/>
          </w:rPr>
          <w:delText>Two kinds of numbers are encountered in scientific work:</w:delText>
        </w:r>
      </w:del>
    </w:p>
    <w:p w14:paraId="6EFF1C3C" w14:textId="734BCC04" w:rsidR="002B135F" w:rsidDel="00464572" w:rsidRDefault="002B135F" w:rsidP="002B135F">
      <w:pPr>
        <w:pStyle w:val="ListParagraph"/>
        <w:ind w:left="1080"/>
        <w:rPr>
          <w:del w:id="1217" w:author="ACER" w:date="2020-10-02T13:04:00Z"/>
          <w:b/>
          <w:bCs/>
          <w:lang w:val="en-US"/>
        </w:rPr>
      </w:pPr>
      <w:del w:id="1218" w:author="ACER" w:date="2020-10-02T13:04:00Z">
        <w:r w:rsidRPr="002B135F" w:rsidDel="00464572">
          <w:rPr>
            <w:b/>
            <w:bCs/>
            <w:lang w:val="en-US"/>
          </w:rPr>
          <w:delText>Exact numbers</w:delText>
        </w:r>
      </w:del>
    </w:p>
    <w:p w14:paraId="5BF2DF36" w14:textId="35E05830" w:rsidR="002B135F" w:rsidDel="00464572" w:rsidRDefault="002B135F" w:rsidP="002B135F">
      <w:pPr>
        <w:pStyle w:val="ListParagraph"/>
        <w:ind w:left="1080"/>
        <w:rPr>
          <w:del w:id="1219" w:author="ACER" w:date="2020-10-02T13:04:00Z"/>
          <w:lang w:val="en-US"/>
        </w:rPr>
      </w:pPr>
      <w:del w:id="1220" w:author="ACER" w:date="2020-10-02T13:04:00Z">
        <w:r w:rsidDel="00464572">
          <w:rPr>
            <w:lang w:val="en-US"/>
          </w:rPr>
          <w:delText xml:space="preserve">Exact numbers are </w:delText>
        </w:r>
        <w:r w:rsidRPr="002B135F" w:rsidDel="00464572">
          <w:rPr>
            <w:lang w:val="en-US"/>
          </w:rPr>
          <w:delText>those whose values are known exactly</w:delText>
        </w:r>
        <w:r w:rsidDel="00464572">
          <w:rPr>
            <w:lang w:val="en-US"/>
          </w:rPr>
          <w:delText xml:space="preserve">. </w:delText>
        </w:r>
        <w:r w:rsidRPr="002B135F" w:rsidDel="00464572">
          <w:rPr>
            <w:lang w:val="en-US"/>
          </w:rPr>
          <w:delText>Most of the exact numbers we will encounter in this book have defined values. For example, there are exactly 12 eggs in a dozen, exactly 1000 g in a kilogram, and exactly 2.54 cm in an inch. The number 1 in any conversion factor, such as 1 m = 100cm or 1kg = 2.20461b, is an exact number. Exact numbers can also result from counting objects. For example, we can count the exact number of marbles in a jar or the exact number of people in a classroom.</w:delText>
        </w:r>
      </w:del>
    </w:p>
    <w:p w14:paraId="3C95DAAC" w14:textId="7AA408BE" w:rsidR="002B135F" w:rsidDel="00464572" w:rsidRDefault="002B135F" w:rsidP="002B135F">
      <w:pPr>
        <w:pStyle w:val="ListParagraph"/>
        <w:ind w:left="1080"/>
        <w:rPr>
          <w:del w:id="1221" w:author="ACER" w:date="2020-10-02T13:04:00Z"/>
          <w:lang w:val="en-US"/>
        </w:rPr>
      </w:pPr>
    </w:p>
    <w:p w14:paraId="0971B4F9" w14:textId="44107791" w:rsidR="002B135F" w:rsidDel="00464572" w:rsidRDefault="002B135F" w:rsidP="002B135F">
      <w:pPr>
        <w:pStyle w:val="ListParagraph"/>
        <w:ind w:left="1080"/>
        <w:rPr>
          <w:del w:id="1222" w:author="ACER" w:date="2020-10-02T13:04:00Z"/>
          <w:lang w:val="en-US"/>
        </w:rPr>
      </w:pPr>
      <w:del w:id="1223" w:author="ACER" w:date="2020-10-02T13:04:00Z">
        <w:r w:rsidRPr="002B135F" w:rsidDel="00464572">
          <w:rPr>
            <w:b/>
            <w:bCs/>
            <w:lang w:val="en-US"/>
          </w:rPr>
          <w:delText>Inexact numbers</w:delText>
        </w:r>
        <w:r w:rsidRPr="002B135F" w:rsidDel="00464572">
          <w:rPr>
            <w:lang w:val="en-US"/>
          </w:rPr>
          <w:delText xml:space="preserve"> </w:delText>
        </w:r>
      </w:del>
    </w:p>
    <w:p w14:paraId="2BBAD950" w14:textId="2B160B0C" w:rsidR="00513A86" w:rsidDel="00464572" w:rsidRDefault="002B135F" w:rsidP="002B135F">
      <w:pPr>
        <w:pStyle w:val="ListParagraph"/>
        <w:ind w:left="1080"/>
        <w:rPr>
          <w:del w:id="1224" w:author="ACER" w:date="2020-10-02T13:04:00Z"/>
          <w:lang w:val="en-US"/>
        </w:rPr>
      </w:pPr>
      <w:del w:id="1225" w:author="ACER" w:date="2020-10-02T13:04:00Z">
        <w:r w:rsidDel="00464572">
          <w:rPr>
            <w:lang w:val="en-US"/>
          </w:rPr>
          <w:delText xml:space="preserve">Inexact numbers are </w:delText>
        </w:r>
        <w:r w:rsidRPr="002B135F" w:rsidDel="00464572">
          <w:rPr>
            <w:lang w:val="en-US"/>
          </w:rPr>
          <w:delText xml:space="preserve">those whose values have some uncertainty. Numbers obtained by measurement are always inexact. The equipment used to measure quantities always has inherent limitations (equipment errors), and there are differences in how different people make the same measurement (human errors). Suppose ten students with ten balances are to determine the mass of the same dime. The ten measurements will probably vary slightly for various reasons. The balances might be calibrated slightly differently, and there might be differences in how each student reads the mass from the balance. </w:delText>
        </w:r>
      </w:del>
    </w:p>
    <w:p w14:paraId="4E843563" w14:textId="07B28FB3" w:rsidR="00513A86" w:rsidDel="00464572" w:rsidRDefault="00513A86" w:rsidP="002B135F">
      <w:pPr>
        <w:pStyle w:val="ListParagraph"/>
        <w:ind w:left="1080"/>
        <w:rPr>
          <w:del w:id="1226" w:author="ACER" w:date="2020-10-02T13:04:00Z"/>
          <w:lang w:val="en-US"/>
        </w:rPr>
      </w:pPr>
    </w:p>
    <w:p w14:paraId="1FC56E2F" w14:textId="68356366" w:rsidR="002B135F" w:rsidRPr="002B135F" w:rsidDel="00464572" w:rsidRDefault="002B135F" w:rsidP="002B135F">
      <w:pPr>
        <w:pStyle w:val="ListParagraph"/>
        <w:ind w:left="1080"/>
        <w:rPr>
          <w:del w:id="1227" w:author="ACER" w:date="2020-10-02T13:04:00Z"/>
          <w:i/>
          <w:iCs/>
        </w:rPr>
      </w:pPr>
      <w:del w:id="1228" w:author="ACER" w:date="2020-10-02T13:04:00Z">
        <w:r w:rsidRPr="002B135F" w:rsidDel="00464572">
          <w:rPr>
            <w:i/>
            <w:iCs/>
            <w:lang w:val="en-US"/>
          </w:rPr>
          <w:delText>Remember: Uncertainties always exist in measured quantities.</w:delText>
        </w:r>
      </w:del>
    </w:p>
    <w:p w14:paraId="4FF8218B" w14:textId="63333F6E" w:rsidR="00A64E73" w:rsidDel="00464572" w:rsidRDefault="00A64E73" w:rsidP="00982B58">
      <w:pPr>
        <w:pStyle w:val="ListParagraph"/>
        <w:ind w:left="1080"/>
        <w:rPr>
          <w:del w:id="1229" w:author="ACER" w:date="2020-10-02T13:04:00Z"/>
        </w:rPr>
      </w:pPr>
    </w:p>
    <w:p w14:paraId="516A61BC" w14:textId="40155712" w:rsidR="00B0319D" w:rsidDel="00464572" w:rsidRDefault="00B0319D" w:rsidP="00B0319D">
      <w:pPr>
        <w:pStyle w:val="ListParagraph"/>
        <w:ind w:left="1080"/>
        <w:rPr>
          <w:del w:id="1230" w:author="ACER" w:date="2020-10-02T13:04:00Z"/>
          <w:b/>
          <w:bCs/>
          <w:i/>
          <w:iCs/>
          <w:lang w:val="en-US"/>
        </w:rPr>
      </w:pPr>
    </w:p>
    <w:p w14:paraId="65708257" w14:textId="0DBA2DE6" w:rsidR="00B0319D" w:rsidDel="00464572" w:rsidRDefault="00B0319D" w:rsidP="00B0319D">
      <w:pPr>
        <w:pStyle w:val="ListParagraph"/>
        <w:ind w:left="1080"/>
        <w:rPr>
          <w:del w:id="1231" w:author="ACER" w:date="2020-10-02T13:04:00Z"/>
          <w:b/>
          <w:bCs/>
          <w:i/>
          <w:iCs/>
          <w:lang w:val="en-US"/>
        </w:rPr>
      </w:pPr>
    </w:p>
    <w:p w14:paraId="0321FB11" w14:textId="3A7F9AA9" w:rsidR="00B0319D" w:rsidDel="00464572" w:rsidRDefault="00B0319D" w:rsidP="00B0319D">
      <w:pPr>
        <w:pStyle w:val="ListParagraph"/>
        <w:ind w:left="1080"/>
        <w:rPr>
          <w:del w:id="1232" w:author="ACER" w:date="2020-10-02T13:04:00Z"/>
          <w:b/>
          <w:bCs/>
          <w:i/>
          <w:iCs/>
          <w:lang w:val="en-US"/>
        </w:rPr>
      </w:pPr>
    </w:p>
    <w:p w14:paraId="03B651F8" w14:textId="4C5D1185" w:rsidR="00B0319D" w:rsidDel="00464572" w:rsidRDefault="00B0319D" w:rsidP="00B0319D">
      <w:pPr>
        <w:pStyle w:val="ListParagraph"/>
        <w:ind w:left="1080"/>
        <w:rPr>
          <w:del w:id="1233" w:author="ACER" w:date="2020-10-02T13:04:00Z"/>
          <w:b/>
          <w:bCs/>
          <w:i/>
          <w:iCs/>
          <w:lang w:val="en-US"/>
        </w:rPr>
      </w:pPr>
    </w:p>
    <w:p w14:paraId="5DD01D85" w14:textId="306FACFE" w:rsidR="00B0319D" w:rsidRPr="00B0319D" w:rsidDel="00464572" w:rsidRDefault="00B0319D" w:rsidP="00B0319D">
      <w:pPr>
        <w:pStyle w:val="ListParagraph"/>
        <w:ind w:left="1080"/>
        <w:rPr>
          <w:del w:id="1234" w:author="ACER" w:date="2020-10-02T13:04:00Z"/>
        </w:rPr>
      </w:pPr>
      <w:del w:id="1235" w:author="ACER" w:date="2020-10-02T13:04:00Z">
        <w:r w:rsidRPr="00B0319D" w:rsidDel="00464572">
          <w:rPr>
            <w:b/>
            <w:bCs/>
            <w:i/>
            <w:iCs/>
            <w:lang w:val="en-US"/>
          </w:rPr>
          <w:delText>Precision and Accuracy</w:delText>
        </w:r>
      </w:del>
    </w:p>
    <w:p w14:paraId="390E0DF0" w14:textId="474C62AA" w:rsidR="00982B58" w:rsidDel="00464572" w:rsidRDefault="00982B58" w:rsidP="00982B58">
      <w:pPr>
        <w:pStyle w:val="ListParagraph"/>
        <w:ind w:left="1080"/>
        <w:rPr>
          <w:del w:id="1236" w:author="ACER" w:date="2020-10-02T13:04:00Z"/>
        </w:rPr>
      </w:pPr>
    </w:p>
    <w:p w14:paraId="60B522AB" w14:textId="7D666E52" w:rsidR="00B0319D" w:rsidDel="00464572" w:rsidRDefault="00B0319D" w:rsidP="00B0319D">
      <w:pPr>
        <w:pStyle w:val="ListParagraph"/>
        <w:ind w:left="1080"/>
        <w:rPr>
          <w:del w:id="1237" w:author="ACER" w:date="2020-10-02T13:04:00Z"/>
          <w:lang w:val="en-US"/>
        </w:rPr>
      </w:pPr>
      <w:del w:id="1238" w:author="ACER" w:date="2020-10-02T13:04:00Z">
        <w:r w:rsidRPr="00B0319D" w:rsidDel="00464572">
          <w:rPr>
            <w:lang w:val="en-US"/>
          </w:rPr>
          <w:delText>The terms precision and accuracy are often used in discussing the uncertainties of measured values. The dart analogy in F</w:delText>
        </w:r>
        <w:r w:rsidDel="00464572">
          <w:rPr>
            <w:lang w:val="en-US"/>
          </w:rPr>
          <w:delText>igure</w:delText>
        </w:r>
        <w:r w:rsidRPr="00B0319D" w:rsidDel="00464572">
          <w:rPr>
            <w:lang w:val="en-US"/>
          </w:rPr>
          <w:delText xml:space="preserve"> </w:delText>
        </w:r>
        <w:r w:rsidDel="00464572">
          <w:rPr>
            <w:lang w:val="en-US"/>
          </w:rPr>
          <w:delText>4.1</w:delText>
        </w:r>
        <w:r w:rsidRPr="00B0319D" w:rsidDel="00464572">
          <w:rPr>
            <w:lang w:val="en-US"/>
          </w:rPr>
          <w:delText xml:space="preserve"> illustrates the difference between these two concepts.</w:delText>
        </w:r>
      </w:del>
    </w:p>
    <w:p w14:paraId="27D59F96" w14:textId="5DA329F6" w:rsidR="00B0319D" w:rsidDel="00464572" w:rsidRDefault="00B0319D" w:rsidP="00B0319D">
      <w:pPr>
        <w:pStyle w:val="ListParagraph"/>
        <w:ind w:left="1080"/>
        <w:rPr>
          <w:del w:id="1239" w:author="ACER" w:date="2020-10-02T13:04:00Z"/>
          <w:lang w:val="en-US"/>
        </w:rPr>
      </w:pPr>
    </w:p>
    <w:p w14:paraId="37505510" w14:textId="76AFB8DB" w:rsidR="00B0319D" w:rsidDel="00464572" w:rsidRDefault="00B0319D" w:rsidP="00B0319D">
      <w:pPr>
        <w:pStyle w:val="ListParagraph"/>
        <w:ind w:left="1080"/>
        <w:rPr>
          <w:del w:id="1240" w:author="ACER" w:date="2020-10-02T13:04:00Z"/>
          <w:lang w:val="en-US"/>
        </w:rPr>
      </w:pPr>
      <w:del w:id="1241" w:author="ACER" w:date="2020-10-02T13:04:00Z">
        <w:r w:rsidRPr="00B0319D" w:rsidDel="00464572">
          <w:rPr>
            <w:b/>
            <w:bCs/>
            <w:lang w:val="en-US"/>
          </w:rPr>
          <w:delText>Precision</w:delText>
        </w:r>
        <w:r w:rsidRPr="00B0319D" w:rsidDel="00464572">
          <w:rPr>
            <w:lang w:val="en-US"/>
          </w:rPr>
          <w:delText xml:space="preserve"> is a measure of how closely individual measurements agree with one another. </w:delText>
        </w:r>
      </w:del>
    </w:p>
    <w:p w14:paraId="588A731C" w14:textId="4E539BF9" w:rsidR="00B0319D" w:rsidDel="00464572" w:rsidRDefault="00B0319D" w:rsidP="00B0319D">
      <w:pPr>
        <w:pStyle w:val="ListParagraph"/>
        <w:ind w:left="1080"/>
        <w:rPr>
          <w:del w:id="1242" w:author="ACER" w:date="2020-10-02T13:04:00Z"/>
          <w:lang w:val="en-US"/>
        </w:rPr>
      </w:pPr>
    </w:p>
    <w:p w14:paraId="4D879B62" w14:textId="5D869FF2" w:rsidR="00B0319D" w:rsidDel="00464572" w:rsidRDefault="00B0319D" w:rsidP="00B0319D">
      <w:pPr>
        <w:pStyle w:val="ListParagraph"/>
        <w:ind w:left="1080"/>
        <w:rPr>
          <w:del w:id="1243" w:author="ACER" w:date="2020-10-02T13:04:00Z"/>
          <w:lang w:val="en-US"/>
        </w:rPr>
      </w:pPr>
      <w:del w:id="1244" w:author="ACER" w:date="2020-10-02T13:04:00Z">
        <w:r w:rsidRPr="00B0319D" w:rsidDel="00464572">
          <w:rPr>
            <w:b/>
            <w:bCs/>
            <w:lang w:val="en-US"/>
          </w:rPr>
          <w:delText>Accuracy</w:delText>
        </w:r>
        <w:r w:rsidRPr="00B0319D" w:rsidDel="00464572">
          <w:rPr>
            <w:lang w:val="en-US"/>
          </w:rPr>
          <w:delText xml:space="preserve"> refers to how closely individual measurements agree with the correct, or “true,” value. </w:delText>
        </w:r>
      </w:del>
    </w:p>
    <w:p w14:paraId="68D46796" w14:textId="10B2E6E7" w:rsidR="00B0319D" w:rsidDel="00464572" w:rsidRDefault="00B0319D" w:rsidP="00B0319D">
      <w:pPr>
        <w:pStyle w:val="ListParagraph"/>
        <w:ind w:left="1080"/>
        <w:rPr>
          <w:del w:id="1245" w:author="ACER" w:date="2020-10-02T13:04:00Z"/>
        </w:rPr>
      </w:pPr>
    </w:p>
    <w:p w14:paraId="2FC933F0" w14:textId="1C9F5FC3" w:rsidR="00B0319D" w:rsidRPr="00B0319D" w:rsidDel="00464572" w:rsidRDefault="00B0319D" w:rsidP="00B0319D">
      <w:pPr>
        <w:pStyle w:val="ListParagraph"/>
        <w:ind w:left="1080"/>
        <w:rPr>
          <w:del w:id="1246" w:author="ACER" w:date="2020-10-02T13:04:00Z"/>
        </w:rPr>
      </w:pPr>
      <w:del w:id="1247" w:author="ACER" w:date="2020-10-02T13:04:00Z">
        <w:r w:rsidRPr="00B0319D" w:rsidDel="00464572">
          <w:rPr>
            <w:noProof/>
          </w:rPr>
          <w:drawing>
            <wp:inline distT="0" distB="0" distL="0" distR="0" wp14:anchorId="2FF52054" wp14:editId="36208621">
              <wp:extent cx="1540767" cy="2002420"/>
              <wp:effectExtent l="0" t="0" r="254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546316" cy="2009632"/>
                      </a:xfrm>
                      <a:prstGeom prst="rect">
                        <a:avLst/>
                      </a:prstGeom>
                    </pic:spPr>
                  </pic:pic>
                </a:graphicData>
              </a:graphic>
            </wp:inline>
          </w:drawing>
        </w:r>
        <w:r w:rsidRPr="00B0319D" w:rsidDel="00464572">
          <w:rPr>
            <w:rFonts w:asciiTheme="minorHAnsi" w:hAnsiTheme="minorHAnsi"/>
            <w:noProof/>
            <w:sz w:val="22"/>
            <w:szCs w:val="22"/>
          </w:rPr>
          <w:delText xml:space="preserve"> </w:delText>
        </w:r>
        <w:r w:rsidRPr="00B0319D" w:rsidDel="00464572">
          <w:rPr>
            <w:noProof/>
          </w:rPr>
          <w:drawing>
            <wp:inline distT="0" distB="0" distL="0" distR="0" wp14:anchorId="7E247FAD" wp14:editId="1D0578ED">
              <wp:extent cx="1527859" cy="2094367"/>
              <wp:effectExtent l="0" t="0" r="0" b="127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547775" cy="2121668"/>
                      </a:xfrm>
                      <a:prstGeom prst="rect">
                        <a:avLst/>
                      </a:prstGeom>
                    </pic:spPr>
                  </pic:pic>
                </a:graphicData>
              </a:graphic>
            </wp:inline>
          </w:drawing>
        </w:r>
        <w:r w:rsidRPr="00B0319D" w:rsidDel="00464572">
          <w:rPr>
            <w:rFonts w:asciiTheme="minorHAnsi" w:hAnsiTheme="minorHAnsi"/>
            <w:noProof/>
            <w:sz w:val="22"/>
            <w:szCs w:val="22"/>
          </w:rPr>
          <w:delText xml:space="preserve"> </w:delText>
        </w:r>
        <w:r w:rsidRPr="00B0319D" w:rsidDel="00464572">
          <w:rPr>
            <w:rFonts w:asciiTheme="minorHAnsi" w:hAnsiTheme="minorHAnsi"/>
            <w:noProof/>
            <w:sz w:val="22"/>
            <w:szCs w:val="22"/>
          </w:rPr>
          <w:drawing>
            <wp:inline distT="0" distB="0" distL="0" distR="0" wp14:anchorId="07B0F522" wp14:editId="058F9E6E">
              <wp:extent cx="1509876" cy="2001858"/>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522311" cy="2018345"/>
                      </a:xfrm>
                      <a:prstGeom prst="rect">
                        <a:avLst/>
                      </a:prstGeom>
                    </pic:spPr>
                  </pic:pic>
                </a:graphicData>
              </a:graphic>
            </wp:inline>
          </w:drawing>
        </w:r>
      </w:del>
    </w:p>
    <w:p w14:paraId="63DE22BD" w14:textId="626756B6" w:rsidR="00B0319D" w:rsidRPr="00B0319D" w:rsidDel="00464572" w:rsidRDefault="00B0319D" w:rsidP="00982B58">
      <w:pPr>
        <w:pStyle w:val="ListParagraph"/>
        <w:ind w:left="1080"/>
        <w:rPr>
          <w:del w:id="1248" w:author="ACER" w:date="2020-10-02T13:04:00Z"/>
          <w:i/>
          <w:iCs/>
        </w:rPr>
      </w:pPr>
      <w:del w:id="1249" w:author="ACER" w:date="2020-10-02T13:04:00Z">
        <w:r w:rsidDel="00464572">
          <w:rPr>
            <w:i/>
            <w:iCs/>
          </w:rPr>
          <w:delText xml:space="preserve">                     </w:delText>
        </w:r>
        <w:r w:rsidR="000D7C39" w:rsidDel="00464572">
          <w:rPr>
            <w:i/>
            <w:iCs/>
          </w:rPr>
          <w:delText xml:space="preserve">     </w:delText>
        </w:r>
        <w:r w:rsidDel="00464572">
          <w:rPr>
            <w:i/>
            <w:iCs/>
          </w:rPr>
          <w:delText xml:space="preserve">  </w:delText>
        </w:r>
        <w:r w:rsidRPr="00B0319D" w:rsidDel="00464572">
          <w:rPr>
            <w:i/>
            <w:iCs/>
          </w:rPr>
          <w:delText xml:space="preserve">Figure </w:delText>
        </w:r>
        <w:r w:rsidR="00F45DAB" w:rsidDel="00464572">
          <w:rPr>
            <w:i/>
            <w:iCs/>
          </w:rPr>
          <w:delText>4</w:delText>
        </w:r>
        <w:r w:rsidRPr="00B0319D" w:rsidDel="00464572">
          <w:rPr>
            <w:i/>
            <w:iCs/>
          </w:rPr>
          <w:delText>.1</w:delText>
        </w:r>
        <w:r w:rsidRPr="00B0319D" w:rsidDel="00464572">
          <w:rPr>
            <w:i/>
            <w:iCs/>
            <w:lang w:val="en-US"/>
          </w:rPr>
          <w:delText xml:space="preserve"> Precision and accuracy</w:delText>
        </w:r>
      </w:del>
    </w:p>
    <w:p w14:paraId="4BFBAE5F" w14:textId="31767D21" w:rsidR="00B0319D" w:rsidDel="00464572" w:rsidRDefault="00B0319D" w:rsidP="00982B58">
      <w:pPr>
        <w:pStyle w:val="ListParagraph"/>
        <w:ind w:left="1080"/>
        <w:rPr>
          <w:del w:id="1250" w:author="ACER" w:date="2020-10-02T13:04:00Z"/>
        </w:rPr>
      </w:pPr>
    </w:p>
    <w:p w14:paraId="791CB06F" w14:textId="2BDB64A9" w:rsidR="00CB4DB0" w:rsidDel="00464572" w:rsidRDefault="00CB4DB0" w:rsidP="00CB4DB0">
      <w:pPr>
        <w:pStyle w:val="ListParagraph"/>
        <w:ind w:left="1080"/>
        <w:rPr>
          <w:del w:id="1251" w:author="ACER" w:date="2020-10-02T13:04:00Z"/>
          <w:lang w:val="en-US"/>
        </w:rPr>
      </w:pPr>
      <w:del w:id="1252" w:author="ACER" w:date="2020-10-02T13:04:00Z">
        <w:r w:rsidRPr="00CB4DB0" w:rsidDel="00464572">
          <w:rPr>
            <w:noProof/>
          </w:rPr>
          <w:drawing>
            <wp:anchor distT="0" distB="0" distL="114300" distR="114300" simplePos="0" relativeHeight="251813376" behindDoc="0" locked="0" layoutInCell="1" allowOverlap="1" wp14:anchorId="0C30FB0E" wp14:editId="35047871">
              <wp:simplePos x="0" y="0"/>
              <wp:positionH relativeFrom="column">
                <wp:posOffset>3619790</wp:posOffset>
              </wp:positionH>
              <wp:positionV relativeFrom="paragraph">
                <wp:posOffset>1017994</wp:posOffset>
              </wp:positionV>
              <wp:extent cx="2538095" cy="1816735"/>
              <wp:effectExtent l="0" t="0" r="0" b="0"/>
              <wp:wrapSquare wrapText="bothSides"/>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8095" cy="1816735"/>
                      </a:xfrm>
                      <a:prstGeom prst="rect">
                        <a:avLst/>
                      </a:prstGeom>
                    </pic:spPr>
                  </pic:pic>
                </a:graphicData>
              </a:graphic>
              <wp14:sizeRelH relativeFrom="margin">
                <wp14:pctWidth>0</wp14:pctWidth>
              </wp14:sizeRelH>
              <wp14:sizeRelV relativeFrom="margin">
                <wp14:pctHeight>0</wp14:pctHeight>
              </wp14:sizeRelV>
            </wp:anchor>
          </w:drawing>
        </w:r>
        <w:r w:rsidRPr="00CB4DB0" w:rsidDel="00464572">
          <w:rPr>
            <w:lang w:val="en-US"/>
          </w:rPr>
          <w:delText>In the laboratory</w:delText>
        </w:r>
        <w:r w:rsidR="003A3012" w:rsidDel="00464572">
          <w:rPr>
            <w:lang w:val="en-US"/>
          </w:rPr>
          <w:delText>,</w:delText>
        </w:r>
        <w:r w:rsidRPr="00CB4DB0" w:rsidDel="00464572">
          <w:rPr>
            <w:lang w:val="en-US"/>
          </w:rPr>
          <w:delText xml:space="preserve"> we often perform several “trials” of an experiment and average the results. The precision of the measurements is often expressed in terms of the standard deviation</w:delText>
        </w:r>
        <w:r w:rsidDel="00464572">
          <w:rPr>
            <w:lang w:val="en-US"/>
          </w:rPr>
          <w:delText>,</w:delText>
        </w:r>
        <w:r w:rsidRPr="00CB4DB0" w:rsidDel="00464572">
          <w:rPr>
            <w:lang w:val="en-US"/>
          </w:rPr>
          <w:delText xml:space="preserve"> which reflects how much the individual measurements differ from the average. We gain confidence in our measurements if we obtain nearly the same value each time—that is, the standard deviation is small. Figure </w:delText>
        </w:r>
        <w:r w:rsidDel="00464572">
          <w:rPr>
            <w:lang w:val="en-US"/>
          </w:rPr>
          <w:delText>4</w:delText>
        </w:r>
        <w:r w:rsidRPr="00CB4DB0" w:rsidDel="00464572">
          <w:rPr>
            <w:lang w:val="en-US"/>
          </w:rPr>
          <w:delText>.1 reminds us, however, that precise measurements can be inaccurate. For example, if a very sensitive balance is poorly calibrated, the masses we measure will be consistently either high or low. They will be inaccurate even if they are precise.</w:delText>
        </w:r>
      </w:del>
    </w:p>
    <w:p w14:paraId="0A0A0C52" w14:textId="1AB17B8B" w:rsidR="00CB4DB0" w:rsidDel="00464572" w:rsidRDefault="00CB4DB0" w:rsidP="00CB4DB0">
      <w:pPr>
        <w:pStyle w:val="ListParagraph"/>
        <w:ind w:left="1080"/>
        <w:rPr>
          <w:del w:id="1253" w:author="ACER" w:date="2020-10-02T13:04:00Z"/>
          <w:lang w:val="en-US"/>
        </w:rPr>
      </w:pPr>
    </w:p>
    <w:p w14:paraId="0A02B0DF" w14:textId="12F7C006" w:rsidR="00CB4DB0" w:rsidRPr="00CB4DB0" w:rsidDel="00464572" w:rsidRDefault="00CB4DB0" w:rsidP="00CB4DB0">
      <w:pPr>
        <w:pStyle w:val="ListParagraph"/>
        <w:ind w:left="1080"/>
        <w:rPr>
          <w:del w:id="1254" w:author="ACER" w:date="2020-10-02T13:04:00Z"/>
        </w:rPr>
      </w:pPr>
      <w:del w:id="1255" w:author="ACER" w:date="2020-10-02T13:04:00Z">
        <w:r w:rsidRPr="00A97A32" w:rsidDel="00464572">
          <w:rPr>
            <w:noProof/>
          </w:rPr>
          <mc:AlternateContent>
            <mc:Choice Requires="wps">
              <w:drawing>
                <wp:anchor distT="0" distB="0" distL="114300" distR="114300" simplePos="0" relativeHeight="251815424" behindDoc="0" locked="0" layoutInCell="1" allowOverlap="1" wp14:anchorId="69BA7A77" wp14:editId="1F57D649">
                  <wp:simplePos x="0" y="0"/>
                  <wp:positionH relativeFrom="margin">
                    <wp:posOffset>3518680</wp:posOffset>
                  </wp:positionH>
                  <wp:positionV relativeFrom="paragraph">
                    <wp:posOffset>655006</wp:posOffset>
                  </wp:positionV>
                  <wp:extent cx="2893671" cy="474562"/>
                  <wp:effectExtent l="0" t="0" r="0" b="0"/>
                  <wp:wrapSquare wrapText="bothSides"/>
                  <wp:docPr id="77" name="TextBox 3"/>
                  <wp:cNvGraphicFramePr/>
                  <a:graphic xmlns:a="http://schemas.openxmlformats.org/drawingml/2006/main">
                    <a:graphicData uri="http://schemas.microsoft.com/office/word/2010/wordprocessingShape">
                      <wps:wsp>
                        <wps:cNvSpPr txBox="1"/>
                        <wps:spPr>
                          <a:xfrm>
                            <a:off x="0" y="0"/>
                            <a:ext cx="2893671" cy="474562"/>
                          </a:xfrm>
                          <a:prstGeom prst="rect">
                            <a:avLst/>
                          </a:prstGeom>
                          <a:noFill/>
                        </wps:spPr>
                        <wps:txbx>
                          <w:txbxContent>
                            <w:p w14:paraId="1A344DC6" w14:textId="0F589578" w:rsidR="001B0AFB" w:rsidRPr="00CB4DB0" w:rsidRDefault="001B0AFB" w:rsidP="00CB4DB0">
                              <w:pPr>
                                <w:rPr>
                                  <w:rFonts w:ascii="Georgia" w:hAnsi="Georgia"/>
                                  <w:i/>
                                  <w:iCs/>
                                  <w:sz w:val="24"/>
                                  <w:szCs w:val="24"/>
                                </w:rPr>
                              </w:pPr>
                              <w:r w:rsidRPr="00CB4DB0">
                                <w:rPr>
                                  <w:rFonts w:ascii="Georgia" w:hAnsi="Georgia"/>
                                  <w:i/>
                                  <w:iCs/>
                                  <w:color w:val="000000" w:themeColor="text1"/>
                                  <w:kern w:val="24"/>
                                  <w:sz w:val="24"/>
                                  <w:szCs w:val="24"/>
                                  <w:lang w:val="en-US"/>
                                </w:rPr>
                                <w:t xml:space="preserve">Figure 4.2 </w:t>
                              </w:r>
                              <w:r w:rsidRPr="00CB4DB0">
                                <w:rPr>
                                  <w:rFonts w:ascii="Georgia" w:hAnsi="Georgia"/>
                                  <w:i/>
                                  <w:iCs/>
                                  <w:sz w:val="24"/>
                                  <w:szCs w:val="24"/>
                                  <w:lang w:val="en-US"/>
                                </w:rPr>
                                <w:t>A thermometer with its liquid column between two scale marks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BA7A77" id="_x0000_s1043" type="#_x0000_t202" style="position:absolute;left:0;text-align:left;margin-left:277.05pt;margin-top:51.6pt;width:227.85pt;height:37.35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" filled="f" stroked="f">
                  <v:textbox>
                    <w:txbxContent>
                      <w:p w14:paraId="1A344DC6" w14:textId="0F589578" w:rsidR="001B0AFB" w:rsidRPr="00CB4DB0" w:rsidRDefault="001B0AFB" w:rsidP="00CB4DB0">
                        <w:pPr>
                          <w:rPr>
                            <w:rFonts w:ascii="Georgia" w:hAnsi="Georgia"/>
                            <w:i/>
                            <w:iCs/>
                            <w:sz w:val="24"/>
                            <w:szCs w:val="24"/>
                          </w:rPr>
                        </w:pPr>
                        <w:r w:rsidRPr="00CB4DB0">
                          <w:rPr>
                            <w:rFonts w:ascii="Georgia" w:hAnsi="Georgia"/>
                            <w:i/>
                            <w:iCs/>
                            <w:color w:val="000000" w:themeColor="text1"/>
                            <w:kern w:val="24"/>
                            <w:sz w:val="24"/>
                            <w:szCs w:val="24"/>
                            <w:lang w:val="en-US"/>
                          </w:rPr>
                          <w:t xml:space="preserve">Figure 4.2 </w:t>
                        </w:r>
                        <w:r w:rsidRPr="00CB4DB0">
                          <w:rPr>
                            <w:rFonts w:ascii="Georgia" w:hAnsi="Georgia"/>
                            <w:i/>
                            <w:iCs/>
                            <w:sz w:val="24"/>
                            <w:szCs w:val="24"/>
                            <w:lang w:val="en-US"/>
                          </w:rPr>
                          <w:t>A thermometer with its liquid column between two scale marks</w:t>
                        </w:r>
                      </w:p>
                    </w:txbxContent>
                  </v:textbox>
                  <w10:wrap type="square" anchorx="margin"/>
                </v:shape>
              </w:pict>
            </mc:Fallback>
          </mc:AlternateContent>
        </w:r>
        <w:r w:rsidRPr="00CB4DB0" w:rsidDel="00464572">
          <w:rPr>
            <w:lang w:val="en-US"/>
          </w:rPr>
          <w:delText>F</w:delText>
        </w:r>
        <w:r w:rsidDel="00464572">
          <w:rPr>
            <w:lang w:val="en-US"/>
          </w:rPr>
          <w:delText>igure 4.2</w:delText>
        </w:r>
        <w:r w:rsidRPr="00CB4DB0" w:rsidDel="00464572">
          <w:rPr>
            <w:lang w:val="en-US"/>
          </w:rPr>
          <w:delText xml:space="preserve"> shows </w:delText>
        </w:r>
        <w:r w:rsidR="00A612BE" w:rsidDel="00464572">
          <w:rPr>
            <w:lang w:val="en-US"/>
          </w:rPr>
          <w:delText xml:space="preserve">the </w:delText>
        </w:r>
        <w:r w:rsidRPr="00CB4DB0" w:rsidDel="00464572">
          <w:rPr>
            <w:lang w:val="en-US"/>
          </w:rPr>
          <w:delText>thermometer with its liquid column between two scale marks.</w:delText>
        </w:r>
        <w:r w:rsidDel="00464572">
          <w:rPr>
            <w:lang w:val="en-US"/>
          </w:rPr>
          <w:delText xml:space="preserve"> </w:delText>
        </w:r>
        <w:r w:rsidRPr="00CB4DB0" w:rsidDel="00464572">
          <w:rPr>
            <w:lang w:val="en-US"/>
          </w:rPr>
          <w:delText>We can read certain digits from the scale and estimate the uncertain one. Seeing that the liquid is between the 25 °C and 30 °C marks, we estimate the temperature to be 27 °C, being uncertain of the second digit of our measurement.</w:delText>
        </w:r>
      </w:del>
    </w:p>
    <w:p w14:paraId="72A32898" w14:textId="458E5EC0" w:rsidR="00CF6E2A" w:rsidDel="00464572" w:rsidRDefault="00CF6E2A" w:rsidP="00982B58">
      <w:pPr>
        <w:pStyle w:val="ListParagraph"/>
        <w:ind w:left="1080"/>
        <w:rPr>
          <w:del w:id="1256" w:author="ACER" w:date="2020-10-02T13:04:00Z"/>
        </w:rPr>
      </w:pPr>
    </w:p>
    <w:p w14:paraId="5E313A16" w14:textId="3E28FD8A" w:rsidR="000215DD" w:rsidRPr="00CB4DB0" w:rsidDel="00464572" w:rsidRDefault="00CB4DB0" w:rsidP="000215DD">
      <w:pPr>
        <w:pStyle w:val="ListParagraph"/>
        <w:ind w:left="1080"/>
        <w:rPr>
          <w:del w:id="1257" w:author="ACER" w:date="2020-10-02T13:04:00Z"/>
        </w:rPr>
      </w:pPr>
      <w:del w:id="1258" w:author="ACER" w:date="2020-10-02T13:04:00Z">
        <w:r w:rsidRPr="00CB4DB0" w:rsidDel="00464572">
          <w:rPr>
            <w:b/>
            <w:bCs/>
            <w:lang w:val="en-US"/>
          </w:rPr>
          <w:delText>Significant figures</w:delText>
        </w:r>
        <w:r w:rsidRPr="00CB4DB0" w:rsidDel="00464572">
          <w:rPr>
            <w:lang w:val="en-US"/>
          </w:rPr>
          <w:delText xml:space="preserve"> </w:delText>
        </w:r>
        <w:r w:rsidDel="00464572">
          <w:rPr>
            <w:lang w:val="en-US"/>
          </w:rPr>
          <w:delText>are a</w:delText>
        </w:r>
        <w:r w:rsidRPr="00CB4DB0" w:rsidDel="00464572">
          <w:rPr>
            <w:lang w:val="en-US"/>
          </w:rPr>
          <w:delText>ll digits of a measured quantity, including the uncertain one</w:delText>
        </w:r>
        <w:r w:rsidDel="00464572">
          <w:rPr>
            <w:lang w:val="en-US"/>
          </w:rPr>
          <w:delText>s.</w:delText>
        </w:r>
        <w:r w:rsidR="000215DD" w:rsidRPr="00CB4DB0" w:rsidDel="00464572">
          <w:rPr>
            <w:lang w:val="en-US"/>
          </w:rPr>
          <w:delText xml:space="preserve"> The greater the number of significant figures, the greater the certainty implied for the measurement.</w:delText>
        </w:r>
      </w:del>
    </w:p>
    <w:p w14:paraId="0C7681DB" w14:textId="45937EE9" w:rsidR="00CB4DB0" w:rsidDel="00464572" w:rsidRDefault="00CB4DB0" w:rsidP="00CB4DB0">
      <w:pPr>
        <w:pStyle w:val="ListParagraph"/>
        <w:ind w:left="1080"/>
        <w:rPr>
          <w:del w:id="1259" w:author="ACER" w:date="2020-10-02T13:04:00Z"/>
          <w:lang w:val="en-US"/>
        </w:rPr>
      </w:pPr>
    </w:p>
    <w:p w14:paraId="5CAC0210" w14:textId="2A5D0420" w:rsidR="00CB4DB0" w:rsidRPr="00CB4DB0" w:rsidDel="00464572" w:rsidRDefault="00CB4DB0" w:rsidP="00CB4DB0">
      <w:pPr>
        <w:pStyle w:val="ListParagraph"/>
        <w:ind w:left="1080"/>
        <w:rPr>
          <w:del w:id="1260" w:author="ACER" w:date="2020-10-02T13:04:00Z"/>
        </w:rPr>
      </w:pPr>
      <w:del w:id="1261" w:author="ACER" w:date="2020-10-02T13:04:00Z">
        <w:r w:rsidRPr="00CB4DB0" w:rsidDel="00464572">
          <w:rPr>
            <w:lang w:val="en-US"/>
          </w:rPr>
          <w:delText xml:space="preserve"> </w:delText>
        </w:r>
        <w:r w:rsidR="00A56650" w:rsidDel="00464572">
          <w:rPr>
            <w:lang w:val="en-US"/>
          </w:rPr>
          <w:delText xml:space="preserve">Example. </w:delText>
        </w:r>
        <w:r w:rsidRPr="00CB4DB0" w:rsidDel="00464572">
          <w:rPr>
            <w:lang w:val="en-US"/>
          </w:rPr>
          <w:delText>A measured mass reported as 2.2 g has two significant figures, whereas one reported as 2.2405 g has five significant figures</w:delText>
        </w:r>
      </w:del>
    </w:p>
    <w:p w14:paraId="70E3C93A" w14:textId="4D73FD4A" w:rsidR="00B0319D" w:rsidDel="00464572" w:rsidRDefault="00B0319D" w:rsidP="00982B58">
      <w:pPr>
        <w:pStyle w:val="ListParagraph"/>
        <w:ind w:left="1080"/>
        <w:rPr>
          <w:del w:id="1262" w:author="ACER" w:date="2020-10-02T13:04:00Z"/>
        </w:rPr>
      </w:pPr>
    </w:p>
    <w:p w14:paraId="3C164A6B" w14:textId="75C8EC87" w:rsidR="008654A5" w:rsidDel="00464572" w:rsidRDefault="008654A5" w:rsidP="00465D36">
      <w:pPr>
        <w:pStyle w:val="ListParagraph"/>
        <w:ind w:left="1080"/>
        <w:rPr>
          <w:del w:id="1263" w:author="ACER" w:date="2020-10-02T13:04:00Z"/>
          <w:b/>
          <w:bCs/>
          <w:lang w:val="en-US"/>
        </w:rPr>
      </w:pPr>
    </w:p>
    <w:p w14:paraId="13ADEA50" w14:textId="3826DF6B" w:rsidR="008654A5" w:rsidDel="00464572" w:rsidRDefault="008654A5" w:rsidP="00465D36">
      <w:pPr>
        <w:pStyle w:val="ListParagraph"/>
        <w:ind w:left="1080"/>
        <w:rPr>
          <w:del w:id="1264" w:author="ACER" w:date="2020-10-02T13:04:00Z"/>
          <w:b/>
          <w:bCs/>
          <w:lang w:val="en-US"/>
        </w:rPr>
      </w:pPr>
    </w:p>
    <w:p w14:paraId="0E7C534E" w14:textId="4655E6C2" w:rsidR="008654A5" w:rsidDel="00464572" w:rsidRDefault="008654A5" w:rsidP="00465D36">
      <w:pPr>
        <w:pStyle w:val="ListParagraph"/>
        <w:ind w:left="1080"/>
        <w:rPr>
          <w:del w:id="1265" w:author="ACER" w:date="2020-10-02T13:04:00Z"/>
          <w:b/>
          <w:bCs/>
          <w:lang w:val="en-US"/>
        </w:rPr>
      </w:pPr>
    </w:p>
    <w:p w14:paraId="29530B94" w14:textId="688286FA" w:rsidR="008654A5" w:rsidDel="00464572" w:rsidRDefault="008654A5" w:rsidP="00465D36">
      <w:pPr>
        <w:pStyle w:val="ListParagraph"/>
        <w:ind w:left="1080"/>
        <w:rPr>
          <w:del w:id="1266" w:author="ACER" w:date="2020-10-02T13:04:00Z"/>
          <w:b/>
          <w:bCs/>
          <w:lang w:val="en-US"/>
        </w:rPr>
      </w:pPr>
    </w:p>
    <w:p w14:paraId="1E46107C" w14:textId="7281113D" w:rsidR="008654A5" w:rsidDel="00464572" w:rsidRDefault="008654A5" w:rsidP="00465D36">
      <w:pPr>
        <w:pStyle w:val="ListParagraph"/>
        <w:ind w:left="1080"/>
        <w:rPr>
          <w:del w:id="1267" w:author="ACER" w:date="2020-10-02T13:04:00Z"/>
          <w:b/>
          <w:bCs/>
          <w:lang w:val="en-US"/>
        </w:rPr>
      </w:pPr>
    </w:p>
    <w:p w14:paraId="3D8D77E3" w14:textId="1A6CD99A" w:rsidR="00361270" w:rsidRPr="00361270" w:rsidDel="00464572" w:rsidRDefault="00361270" w:rsidP="00465D36">
      <w:pPr>
        <w:pStyle w:val="ListParagraph"/>
        <w:ind w:left="1080"/>
        <w:rPr>
          <w:del w:id="1268" w:author="ACER" w:date="2020-10-02T13:04:00Z"/>
          <w:b/>
          <w:bCs/>
          <w:lang w:val="en-US"/>
        </w:rPr>
      </w:pPr>
      <w:del w:id="1269" w:author="ACER" w:date="2020-10-02T13:04:00Z">
        <w:r w:rsidDel="00464572">
          <w:rPr>
            <w:b/>
            <w:bCs/>
            <w:lang w:val="en-US"/>
          </w:rPr>
          <w:delText>Determination of Significant Figures</w:delText>
        </w:r>
      </w:del>
    </w:p>
    <w:p w14:paraId="40447848" w14:textId="6C7E0BCA" w:rsidR="008654A5" w:rsidDel="00464572" w:rsidRDefault="00465D36" w:rsidP="00465D36">
      <w:pPr>
        <w:pStyle w:val="ListParagraph"/>
        <w:ind w:left="1080"/>
        <w:rPr>
          <w:del w:id="1270" w:author="ACER" w:date="2020-10-02T13:04:00Z"/>
          <w:lang w:val="en-US"/>
        </w:rPr>
      </w:pPr>
      <w:del w:id="1271" w:author="ACER" w:date="2020-10-02T13:04:00Z">
        <w:r w:rsidRPr="00465D36" w:rsidDel="00464572">
          <w:rPr>
            <w:lang w:val="en-US"/>
          </w:rPr>
          <w:delText xml:space="preserve">To determine the number of significant figures in a reported measurement, read the number from left to right, counting the digits starting with the first digit that is not zero. In any measurement that is properly reported, all nonzero digits are significant. </w:delText>
        </w:r>
      </w:del>
    </w:p>
    <w:p w14:paraId="7FBA12C7" w14:textId="3A974303" w:rsidR="008654A5" w:rsidDel="00464572" w:rsidRDefault="008654A5" w:rsidP="00465D36">
      <w:pPr>
        <w:pStyle w:val="ListParagraph"/>
        <w:ind w:left="1080"/>
        <w:rPr>
          <w:del w:id="1272" w:author="ACER" w:date="2020-10-02T13:04:00Z"/>
          <w:lang w:val="en-US"/>
        </w:rPr>
      </w:pPr>
    </w:p>
    <w:p w14:paraId="7EDF5F20" w14:textId="126534B0" w:rsidR="00465D36" w:rsidDel="00464572" w:rsidRDefault="00465D36" w:rsidP="00465D36">
      <w:pPr>
        <w:pStyle w:val="ListParagraph"/>
        <w:ind w:left="1080"/>
        <w:rPr>
          <w:del w:id="1273" w:author="ACER" w:date="2020-10-02T13:04:00Z"/>
          <w:lang w:val="en-US"/>
        </w:rPr>
      </w:pPr>
      <w:del w:id="1274" w:author="ACER" w:date="2020-10-02T13:04:00Z">
        <w:r w:rsidRPr="00465D36" w:rsidDel="00464572">
          <w:rPr>
            <w:lang w:val="en-US"/>
          </w:rPr>
          <w:delText>Because zeros can be used either as part of the measured value or merely to locate the decimal point, they may or may not be significant:</w:delText>
        </w:r>
      </w:del>
    </w:p>
    <w:p w14:paraId="0CE8F159" w14:textId="4FA3020D" w:rsidR="008654A5" w:rsidRPr="00465D36" w:rsidDel="00464572" w:rsidRDefault="008654A5" w:rsidP="00465D36">
      <w:pPr>
        <w:pStyle w:val="ListParagraph"/>
        <w:ind w:left="1080"/>
        <w:rPr>
          <w:del w:id="1275" w:author="ACER" w:date="2020-10-02T13:04:00Z"/>
        </w:rPr>
      </w:pPr>
    </w:p>
    <w:p w14:paraId="144B0618" w14:textId="7C328DB8" w:rsidR="00361270" w:rsidRPr="00361270" w:rsidDel="00464572" w:rsidRDefault="00361270" w:rsidP="00361270">
      <w:pPr>
        <w:pStyle w:val="ListParagraph"/>
        <w:ind w:left="1080"/>
        <w:rPr>
          <w:del w:id="1276" w:author="ACER" w:date="2020-10-02T13:04:00Z"/>
        </w:rPr>
      </w:pPr>
      <w:del w:id="1277" w:author="ACER" w:date="2020-10-02T13:04:00Z">
        <w:r w:rsidRPr="00361270" w:rsidDel="00464572">
          <w:rPr>
            <w:lang w:val="en-US"/>
          </w:rPr>
          <w:delText xml:space="preserve">1. Zeros </w:delText>
        </w:r>
        <w:r w:rsidRPr="00361270" w:rsidDel="00464572">
          <w:rPr>
            <w:i/>
            <w:iCs/>
            <w:lang w:val="en-US"/>
          </w:rPr>
          <w:delText>between</w:delText>
        </w:r>
        <w:r w:rsidRPr="00361270" w:rsidDel="00464572">
          <w:rPr>
            <w:lang w:val="en-US"/>
          </w:rPr>
          <w:delText xml:space="preserve"> nonzero digits are always significant—</w:delText>
        </w:r>
        <w:r w:rsidRPr="00361270" w:rsidDel="00464572">
          <w:rPr>
            <w:color w:val="984806" w:themeColor="accent6" w:themeShade="80"/>
            <w:lang w:val="en-US"/>
          </w:rPr>
          <w:delText>1005</w:delText>
        </w:r>
        <w:r w:rsidRPr="00361270" w:rsidDel="00464572">
          <w:rPr>
            <w:lang w:val="en-US"/>
          </w:rPr>
          <w:delText xml:space="preserve"> kg (four significant figures); </w:delText>
        </w:r>
        <w:r w:rsidRPr="008C0DDF" w:rsidDel="00464572">
          <w:rPr>
            <w:color w:val="984806" w:themeColor="accent6" w:themeShade="80"/>
            <w:lang w:val="en-US"/>
          </w:rPr>
          <w:delText xml:space="preserve">7.03 </w:delText>
        </w:r>
        <w:r w:rsidRPr="00361270" w:rsidDel="00464572">
          <w:rPr>
            <w:lang w:val="en-US"/>
          </w:rPr>
          <w:delText>cm (three significant figures).</w:delText>
        </w:r>
      </w:del>
    </w:p>
    <w:p w14:paraId="1D357F84" w14:textId="4C12EA8E" w:rsidR="00361270" w:rsidRPr="00361270" w:rsidDel="00464572" w:rsidRDefault="00361270" w:rsidP="00361270">
      <w:pPr>
        <w:pStyle w:val="ListParagraph"/>
        <w:ind w:left="1080"/>
        <w:rPr>
          <w:del w:id="1278" w:author="ACER" w:date="2020-10-02T13:04:00Z"/>
        </w:rPr>
      </w:pPr>
      <w:del w:id="1279" w:author="ACER" w:date="2020-10-02T13:04:00Z">
        <w:r w:rsidRPr="00361270" w:rsidDel="00464572">
          <w:rPr>
            <w:lang w:val="en-US"/>
          </w:rPr>
          <w:delText xml:space="preserve">2. Zeros at the </w:delText>
        </w:r>
        <w:r w:rsidRPr="00361270" w:rsidDel="00464572">
          <w:rPr>
            <w:i/>
            <w:iCs/>
            <w:lang w:val="en-US"/>
          </w:rPr>
          <w:delText>beginning</w:delText>
        </w:r>
        <w:r w:rsidRPr="00361270" w:rsidDel="00464572">
          <w:rPr>
            <w:lang w:val="en-US"/>
          </w:rPr>
          <w:delText xml:space="preserve"> of a number are never significant; they merely indicate the position of the decimal point—0.0</w:delText>
        </w:r>
        <w:r w:rsidRPr="00361270" w:rsidDel="00464572">
          <w:rPr>
            <w:color w:val="984806" w:themeColor="accent6" w:themeShade="80"/>
            <w:lang w:val="en-US"/>
          </w:rPr>
          <w:delText>2</w:delText>
        </w:r>
        <w:r w:rsidRPr="00361270" w:rsidDel="00464572">
          <w:rPr>
            <w:lang w:val="en-US"/>
          </w:rPr>
          <w:delText xml:space="preserve"> g (one significant figure); 0.00</w:delText>
        </w:r>
        <w:r w:rsidRPr="008C0DDF" w:rsidDel="00464572">
          <w:rPr>
            <w:color w:val="984806" w:themeColor="accent6" w:themeShade="80"/>
            <w:lang w:val="en-US"/>
          </w:rPr>
          <w:delText>26</w:delText>
        </w:r>
        <w:r w:rsidRPr="00361270" w:rsidDel="00464572">
          <w:rPr>
            <w:lang w:val="en-US"/>
          </w:rPr>
          <w:delText xml:space="preserve"> cm (two significant figures).</w:delText>
        </w:r>
      </w:del>
    </w:p>
    <w:p w14:paraId="2869B8A8" w14:textId="50D48367" w:rsidR="00361270" w:rsidRPr="00361270" w:rsidDel="00464572" w:rsidRDefault="00361270" w:rsidP="00361270">
      <w:pPr>
        <w:pStyle w:val="ListParagraph"/>
        <w:ind w:left="1080"/>
        <w:rPr>
          <w:del w:id="1280" w:author="ACER" w:date="2020-10-02T13:04:00Z"/>
        </w:rPr>
      </w:pPr>
      <w:del w:id="1281" w:author="ACER" w:date="2020-10-02T13:04:00Z">
        <w:r w:rsidRPr="00361270" w:rsidDel="00464572">
          <w:rPr>
            <w:lang w:val="en-US"/>
          </w:rPr>
          <w:delText xml:space="preserve">3. Zeros at the </w:delText>
        </w:r>
        <w:r w:rsidRPr="00361270" w:rsidDel="00464572">
          <w:rPr>
            <w:i/>
            <w:iCs/>
            <w:lang w:val="en-US"/>
          </w:rPr>
          <w:delText>end</w:delText>
        </w:r>
        <w:r w:rsidRPr="00361270" w:rsidDel="00464572">
          <w:rPr>
            <w:lang w:val="en-US"/>
          </w:rPr>
          <w:delText xml:space="preserve"> of a number are significant if the number contains a decimal point—0.0</w:delText>
        </w:r>
        <w:r w:rsidRPr="00361270" w:rsidDel="00464572">
          <w:rPr>
            <w:color w:val="984806" w:themeColor="accent6" w:themeShade="80"/>
            <w:lang w:val="en-US"/>
          </w:rPr>
          <w:delText>200</w:delText>
        </w:r>
        <w:r w:rsidRPr="00361270" w:rsidDel="00464572">
          <w:rPr>
            <w:lang w:val="en-US"/>
          </w:rPr>
          <w:delText xml:space="preserve"> g (three significant figures); </w:delText>
        </w:r>
        <w:r w:rsidRPr="00361270" w:rsidDel="00464572">
          <w:rPr>
            <w:color w:val="984806" w:themeColor="accent6" w:themeShade="80"/>
            <w:lang w:val="en-US"/>
          </w:rPr>
          <w:delText>3.0</w:delText>
        </w:r>
        <w:r w:rsidRPr="00361270" w:rsidDel="00464572">
          <w:rPr>
            <w:lang w:val="en-US"/>
          </w:rPr>
          <w:delText xml:space="preserve"> cm (two significant figures).</w:delText>
        </w:r>
      </w:del>
    </w:p>
    <w:p w14:paraId="707961CB" w14:textId="03C1EE33" w:rsidR="00B0319D" w:rsidDel="00464572" w:rsidRDefault="00B0319D" w:rsidP="00982B58">
      <w:pPr>
        <w:pStyle w:val="ListParagraph"/>
        <w:ind w:left="1080"/>
        <w:rPr>
          <w:del w:id="1282" w:author="ACER" w:date="2020-10-02T13:04:00Z"/>
        </w:rPr>
      </w:pPr>
    </w:p>
    <w:p w14:paraId="3CFD426A" w14:textId="08196367" w:rsidR="008654A5" w:rsidDel="00464572" w:rsidRDefault="008654A5" w:rsidP="008654A5">
      <w:pPr>
        <w:pStyle w:val="ListParagraph"/>
        <w:ind w:left="1080"/>
        <w:rPr>
          <w:del w:id="1283" w:author="ACER" w:date="2020-10-02T13:04:00Z"/>
          <w:lang w:val="en-US"/>
        </w:rPr>
      </w:pPr>
      <w:del w:id="1284" w:author="ACER" w:date="2020-10-02T13:04:00Z">
        <w:r w:rsidRPr="008654A5" w:rsidDel="00464572">
          <w:rPr>
            <w:noProof/>
          </w:rPr>
          <w:drawing>
            <wp:anchor distT="0" distB="0" distL="114300" distR="114300" simplePos="0" relativeHeight="251816448" behindDoc="0" locked="0" layoutInCell="1" allowOverlap="1" wp14:anchorId="1ACC3A6A" wp14:editId="0DC7DC56">
              <wp:simplePos x="0" y="0"/>
              <wp:positionH relativeFrom="column">
                <wp:posOffset>3414395</wp:posOffset>
              </wp:positionH>
              <wp:positionV relativeFrom="paragraph">
                <wp:posOffset>337185</wp:posOffset>
              </wp:positionV>
              <wp:extent cx="2950845" cy="821690"/>
              <wp:effectExtent l="0" t="0" r="1905" b="0"/>
              <wp:wrapSquare wrapText="bothSides"/>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950845" cy="821690"/>
                      </a:xfrm>
                      <a:prstGeom prst="rect">
                        <a:avLst/>
                      </a:prstGeom>
                    </pic:spPr>
                  </pic:pic>
                </a:graphicData>
              </a:graphic>
              <wp14:sizeRelH relativeFrom="margin">
                <wp14:pctWidth>0</wp14:pctWidth>
              </wp14:sizeRelH>
              <wp14:sizeRelV relativeFrom="margin">
                <wp14:pctHeight>0</wp14:pctHeight>
              </wp14:sizeRelV>
            </wp:anchor>
          </w:drawing>
        </w:r>
        <w:r w:rsidRPr="00A97A32" w:rsidDel="00464572">
          <w:rPr>
            <w:noProof/>
          </w:rPr>
          <mc:AlternateContent>
            <mc:Choice Requires="wps">
              <w:drawing>
                <wp:anchor distT="0" distB="0" distL="114300" distR="114300" simplePos="0" relativeHeight="251818496" behindDoc="0" locked="0" layoutInCell="1" allowOverlap="1" wp14:anchorId="61B6219D" wp14:editId="444C35F5">
                  <wp:simplePos x="0" y="0"/>
                  <wp:positionH relativeFrom="margin">
                    <wp:posOffset>3437255</wp:posOffset>
                  </wp:positionH>
                  <wp:positionV relativeFrom="paragraph">
                    <wp:posOffset>1158875</wp:posOffset>
                  </wp:positionV>
                  <wp:extent cx="3067050" cy="312420"/>
                  <wp:effectExtent l="0" t="0" r="0" b="0"/>
                  <wp:wrapSquare wrapText="bothSides"/>
                  <wp:docPr id="79" name="TextBox 3"/>
                  <wp:cNvGraphicFramePr/>
                  <a:graphic xmlns:a="http://schemas.openxmlformats.org/drawingml/2006/main">
                    <a:graphicData uri="http://schemas.microsoft.com/office/word/2010/wordprocessingShape">
                      <wps:wsp>
                        <wps:cNvSpPr txBox="1"/>
                        <wps:spPr>
                          <a:xfrm>
                            <a:off x="0" y="0"/>
                            <a:ext cx="3067050" cy="312420"/>
                          </a:xfrm>
                          <a:prstGeom prst="rect">
                            <a:avLst/>
                          </a:prstGeom>
                          <a:noFill/>
                        </wps:spPr>
                        <wps:txbx>
                          <w:txbxContent>
                            <w:p w14:paraId="07C47375" w14:textId="3D43F2D7" w:rsidR="001B0AFB" w:rsidRPr="00CB4DB0" w:rsidRDefault="001B0AFB" w:rsidP="008654A5">
                              <w:pPr>
                                <w:rPr>
                                  <w:rFonts w:ascii="Georgia" w:hAnsi="Georgia"/>
                                  <w:i/>
                                  <w:iCs/>
                                  <w:sz w:val="24"/>
                                  <w:szCs w:val="24"/>
                                </w:rPr>
                              </w:pPr>
                              <w:r w:rsidRPr="00CB4DB0">
                                <w:rPr>
                                  <w:rFonts w:ascii="Georgia" w:hAnsi="Georgia"/>
                                  <w:i/>
                                  <w:iCs/>
                                  <w:color w:val="000000" w:themeColor="text1"/>
                                  <w:kern w:val="24"/>
                                  <w:sz w:val="24"/>
                                  <w:szCs w:val="24"/>
                                  <w:lang w:val="en-US"/>
                                </w:rPr>
                                <w:t>Figure 4.</w:t>
                              </w:r>
                              <w:r>
                                <w:rPr>
                                  <w:rFonts w:ascii="Georgia" w:hAnsi="Georgia"/>
                                  <w:i/>
                                  <w:iCs/>
                                  <w:color w:val="000000" w:themeColor="text1"/>
                                  <w:kern w:val="24"/>
                                  <w:sz w:val="24"/>
                                  <w:szCs w:val="24"/>
                                  <w:lang w:val="en-US"/>
                                </w:rPr>
                                <w:t>3</w:t>
                              </w:r>
                              <w:r w:rsidRPr="00CB4DB0">
                                <w:rPr>
                                  <w:rFonts w:ascii="Georgia" w:hAnsi="Georgia"/>
                                  <w:i/>
                                  <w:iCs/>
                                  <w:color w:val="000000" w:themeColor="text1"/>
                                  <w:kern w:val="24"/>
                                  <w:sz w:val="24"/>
                                  <w:szCs w:val="24"/>
                                  <w:lang w:val="en-US"/>
                                </w:rPr>
                                <w:t xml:space="preserve"> </w:t>
                              </w:r>
                              <w:r>
                                <w:rPr>
                                  <w:rFonts w:ascii="Georgia" w:hAnsi="Georgia"/>
                                  <w:i/>
                                  <w:iCs/>
                                  <w:sz w:val="24"/>
                                  <w:szCs w:val="24"/>
                                  <w:lang w:val="en-US"/>
                                </w:rPr>
                                <w:t>Example of significant figures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B6219D" id="_x0000_s1044" type="#_x0000_t202" style="position:absolute;left:0;text-align:left;margin-left:270.65pt;margin-top:91.25pt;width:241.5pt;height:24.6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" filled="f" stroked="f">
                  <v:textbox>
                    <w:txbxContent>
                      <w:p w14:paraId="07C47375" w14:textId="3D43F2D7" w:rsidR="001B0AFB" w:rsidRPr="00CB4DB0" w:rsidRDefault="001B0AFB" w:rsidP="008654A5">
                        <w:pPr>
                          <w:rPr>
                            <w:rFonts w:ascii="Georgia" w:hAnsi="Georgia"/>
                            <w:i/>
                            <w:iCs/>
                            <w:sz w:val="24"/>
                            <w:szCs w:val="24"/>
                          </w:rPr>
                        </w:pPr>
                        <w:r w:rsidRPr="00CB4DB0">
                          <w:rPr>
                            <w:rFonts w:ascii="Georgia" w:hAnsi="Georgia"/>
                            <w:i/>
                            <w:iCs/>
                            <w:color w:val="000000" w:themeColor="text1"/>
                            <w:kern w:val="24"/>
                            <w:sz w:val="24"/>
                            <w:szCs w:val="24"/>
                            <w:lang w:val="en-US"/>
                          </w:rPr>
                          <w:t>Figure 4.</w:t>
                        </w:r>
                        <w:r>
                          <w:rPr>
                            <w:rFonts w:ascii="Georgia" w:hAnsi="Georgia"/>
                            <w:i/>
                            <w:iCs/>
                            <w:color w:val="000000" w:themeColor="text1"/>
                            <w:kern w:val="24"/>
                            <w:sz w:val="24"/>
                            <w:szCs w:val="24"/>
                            <w:lang w:val="en-US"/>
                          </w:rPr>
                          <w:t>3</w:t>
                        </w:r>
                        <w:r w:rsidRPr="00CB4DB0">
                          <w:rPr>
                            <w:rFonts w:ascii="Georgia" w:hAnsi="Georgia"/>
                            <w:i/>
                            <w:iCs/>
                            <w:color w:val="000000" w:themeColor="text1"/>
                            <w:kern w:val="24"/>
                            <w:sz w:val="24"/>
                            <w:szCs w:val="24"/>
                            <w:lang w:val="en-US"/>
                          </w:rPr>
                          <w:t xml:space="preserve"> </w:t>
                        </w:r>
                        <w:r>
                          <w:rPr>
                            <w:rFonts w:ascii="Georgia" w:hAnsi="Georgia"/>
                            <w:i/>
                            <w:iCs/>
                            <w:sz w:val="24"/>
                            <w:szCs w:val="24"/>
                            <w:lang w:val="en-US"/>
                          </w:rPr>
                          <w:t>Example of significant figures</w:t>
                        </w:r>
                      </w:p>
                    </w:txbxContent>
                  </v:textbox>
                  <w10:wrap type="square" anchorx="margin"/>
                </v:shape>
              </w:pict>
            </mc:Fallback>
          </mc:AlternateContent>
        </w:r>
        <w:r w:rsidRPr="008654A5" w:rsidDel="00464572">
          <w:rPr>
            <w:lang w:val="en-US"/>
          </w:rPr>
          <w:delText xml:space="preserve">A problem arises when a number ends with zeros but contains no decimal point. In such cases, it is normally assumed that the zeros are not significant. Exponential notation </w:delText>
        </w:r>
        <w:r w:rsidDel="00464572">
          <w:rPr>
            <w:lang w:val="en-US"/>
          </w:rPr>
          <w:delText>(Figure 4.3)</w:delText>
        </w:r>
        <w:r w:rsidRPr="008654A5" w:rsidDel="00464572">
          <w:rPr>
            <w:lang w:val="en-US"/>
          </w:rPr>
          <w:delText xml:space="preserve"> can be used to indicate whether end zeros are significant. For example, a mass of 10,300 g can be written to show three, four, or five significant figures depending on how the measurement is obtained</w:delText>
        </w:r>
        <w:r w:rsidDel="00464572">
          <w:rPr>
            <w:lang w:val="en-US"/>
          </w:rPr>
          <w:delText xml:space="preserve">. </w:delText>
        </w:r>
      </w:del>
    </w:p>
    <w:p w14:paraId="150F42A2" w14:textId="51072CED" w:rsidR="002E6433" w:rsidDel="00464572" w:rsidRDefault="002E6433" w:rsidP="008654A5">
      <w:pPr>
        <w:pStyle w:val="ListParagraph"/>
        <w:ind w:left="1080"/>
        <w:rPr>
          <w:del w:id="1285" w:author="ACER" w:date="2020-10-02T13:04:00Z"/>
          <w:lang w:val="en-US"/>
        </w:rPr>
      </w:pPr>
    </w:p>
    <w:p w14:paraId="40468D41" w14:textId="673E02E7" w:rsidR="002E6433" w:rsidRPr="002E6433" w:rsidDel="00464572" w:rsidRDefault="002E6433" w:rsidP="002E6433">
      <w:pPr>
        <w:pStyle w:val="ListParagraph"/>
        <w:ind w:left="1080"/>
        <w:rPr>
          <w:del w:id="1286" w:author="ACER" w:date="2020-10-02T13:04:00Z"/>
        </w:rPr>
      </w:pPr>
      <w:del w:id="1287" w:author="ACER" w:date="2020-10-02T13:04:00Z">
        <w:r w:rsidRPr="002E6433" w:rsidDel="00464572">
          <w:rPr>
            <w:b/>
            <w:bCs/>
            <w:lang w:val="en-US"/>
          </w:rPr>
          <w:delText>Significant Figures in Calculations</w:delText>
        </w:r>
      </w:del>
    </w:p>
    <w:p w14:paraId="6DA5D4DF" w14:textId="4E0B9852" w:rsidR="002E6433" w:rsidDel="00464572" w:rsidRDefault="002E6433" w:rsidP="002E6433">
      <w:pPr>
        <w:pStyle w:val="ListParagraph"/>
        <w:ind w:left="1080"/>
        <w:rPr>
          <w:del w:id="1288" w:author="ACER" w:date="2020-10-02T13:04:00Z"/>
          <w:lang w:val="en-US"/>
        </w:rPr>
      </w:pPr>
      <w:del w:id="1289" w:author="ACER" w:date="2020-10-02T13:04:00Z">
        <w:r w:rsidRPr="002E6433" w:rsidDel="00464572">
          <w:rPr>
            <w:lang w:val="en-US"/>
          </w:rPr>
          <w:delText xml:space="preserve">When carrying measured quantities through calculations, the least certain measurement limits the certainty of the calculated quantity and thereby determines the number of significant figures in the final answer. </w:delText>
        </w:r>
        <w:r w:rsidRPr="002E6433" w:rsidDel="00464572">
          <w:rPr>
            <w:b/>
            <w:bCs/>
            <w:i/>
            <w:iCs/>
            <w:lang w:val="en-US"/>
          </w:rPr>
          <w:delText>The final answer should be reported with only one uncertain digit.</w:delText>
        </w:r>
        <w:r w:rsidRPr="002E6433" w:rsidDel="00464572">
          <w:rPr>
            <w:lang w:val="en-US"/>
          </w:rPr>
          <w:delText xml:space="preserve"> To keep track of significant figures in calculations, we will make frequent use of two rules, one for addition and subtraction, and another for multiplication and division.</w:delText>
        </w:r>
      </w:del>
    </w:p>
    <w:p w14:paraId="2EF778F0" w14:textId="2DDF6F09" w:rsidR="002E6433" w:rsidRPr="002E6433" w:rsidDel="00464572" w:rsidRDefault="002E6433" w:rsidP="002E6433">
      <w:pPr>
        <w:pStyle w:val="ListParagraph"/>
        <w:ind w:left="1080"/>
        <w:rPr>
          <w:del w:id="1290" w:author="ACER" w:date="2020-10-02T13:04:00Z"/>
        </w:rPr>
      </w:pPr>
    </w:p>
    <w:p w14:paraId="0DE45C30" w14:textId="4451B5D3" w:rsidR="002E6433" w:rsidRPr="002E6433" w:rsidDel="00464572" w:rsidRDefault="002E6433" w:rsidP="00C73C52">
      <w:pPr>
        <w:pStyle w:val="ListParagraph"/>
        <w:numPr>
          <w:ilvl w:val="0"/>
          <w:numId w:val="29"/>
        </w:numPr>
        <w:rPr>
          <w:del w:id="1291" w:author="ACER" w:date="2020-10-02T13:04:00Z"/>
        </w:rPr>
      </w:pPr>
      <w:del w:id="1292" w:author="ACER" w:date="2020-10-02T13:04:00Z">
        <w:r w:rsidRPr="00C73C52" w:rsidDel="00464572">
          <w:rPr>
            <w:b/>
            <w:bCs/>
            <w:lang w:val="en-US"/>
          </w:rPr>
          <w:delText xml:space="preserve">For addition and subtraction, the result has the same number of decimal places as the measurement with the fewest decimal places. </w:delText>
        </w:r>
        <w:r w:rsidRPr="00C73C52" w:rsidDel="00464572">
          <w:rPr>
            <w:lang w:val="en-US"/>
          </w:rPr>
          <w:delText>When the result contains more than the correct number of significant figures, it must be rounded off. Consider the following example in which the uncertain digits appear in color:</w:delText>
        </w:r>
      </w:del>
    </w:p>
    <w:p w14:paraId="425F9AD4" w14:textId="276E71DB" w:rsidR="002E6433" w:rsidDel="00464572" w:rsidRDefault="00286805" w:rsidP="008654A5">
      <w:pPr>
        <w:pStyle w:val="ListParagraph"/>
        <w:ind w:left="1080"/>
        <w:rPr>
          <w:del w:id="1293" w:author="ACER" w:date="2020-10-02T13:04:00Z"/>
          <w:lang w:val="en-US"/>
        </w:rPr>
      </w:pPr>
      <w:del w:id="1294" w:author="ACER" w:date="2020-10-02T13:04:00Z">
        <w:r w:rsidDel="00464572">
          <w:delText xml:space="preserve">        </w:delText>
        </w:r>
        <w:r w:rsidRPr="00286805" w:rsidDel="00464572">
          <w:rPr>
            <w:noProof/>
          </w:rPr>
          <w:drawing>
            <wp:inline distT="0" distB="0" distL="0" distR="0" wp14:anchorId="5CFFDE3C" wp14:editId="7705E671">
              <wp:extent cx="4409955" cy="967740"/>
              <wp:effectExtent l="0" t="0" r="0" b="381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416512" cy="969179"/>
                      </a:xfrm>
                      <a:prstGeom prst="rect">
                        <a:avLst/>
                      </a:prstGeom>
                    </pic:spPr>
                  </pic:pic>
                </a:graphicData>
              </a:graphic>
            </wp:inline>
          </w:drawing>
        </w:r>
      </w:del>
    </w:p>
    <w:p w14:paraId="0559D9D8" w14:textId="53129AA6" w:rsidR="008654A5" w:rsidRPr="008654A5" w:rsidDel="00464572" w:rsidRDefault="008654A5" w:rsidP="008654A5">
      <w:pPr>
        <w:pStyle w:val="ListParagraph"/>
        <w:ind w:left="1080"/>
        <w:rPr>
          <w:del w:id="1295" w:author="ACER" w:date="2020-10-02T13:04:00Z"/>
        </w:rPr>
      </w:pPr>
    </w:p>
    <w:p w14:paraId="464E5E6D" w14:textId="031FE68F" w:rsidR="00286805" w:rsidRPr="00286805" w:rsidDel="00464572" w:rsidRDefault="008654A5" w:rsidP="00286805">
      <w:pPr>
        <w:pStyle w:val="ListParagraph"/>
        <w:ind w:left="1080"/>
        <w:rPr>
          <w:del w:id="1296" w:author="ACER" w:date="2020-10-02T13:04:00Z"/>
        </w:rPr>
      </w:pPr>
      <w:del w:id="1297" w:author="ACER" w:date="2020-10-02T13:04:00Z">
        <w:r w:rsidDel="00464572">
          <w:delText xml:space="preserve">     </w:delText>
        </w:r>
        <w:r w:rsidR="00286805" w:rsidDel="00464572">
          <w:tab/>
        </w:r>
        <w:r w:rsidR="00286805" w:rsidRPr="00286805" w:rsidDel="00464572">
          <w:rPr>
            <w:lang w:val="en-US"/>
          </w:rPr>
          <w:delText>We report the result as 104.8 because 83.1 has only one decimal place.</w:delText>
        </w:r>
      </w:del>
    </w:p>
    <w:p w14:paraId="352556A6" w14:textId="165E0482" w:rsidR="00B0319D" w:rsidDel="00464572" w:rsidRDefault="008654A5" w:rsidP="00C73C52">
      <w:pPr>
        <w:pStyle w:val="ListParagraph"/>
        <w:ind w:left="1080"/>
        <w:rPr>
          <w:del w:id="1298" w:author="ACER" w:date="2020-10-02T13:04:00Z"/>
        </w:rPr>
      </w:pPr>
      <w:del w:id="1299" w:author="ACER" w:date="2020-10-02T13:04:00Z">
        <w:r w:rsidDel="00464572">
          <w:delText xml:space="preserve">               </w:delText>
        </w:r>
      </w:del>
    </w:p>
    <w:p w14:paraId="1CB0C567" w14:textId="3C69EF26" w:rsidR="00FB3FC3" w:rsidRPr="00FB3FC3" w:rsidDel="00464572" w:rsidRDefault="00C73C52" w:rsidP="00FB3FC3">
      <w:pPr>
        <w:pStyle w:val="ListParagraph"/>
        <w:ind w:left="1080"/>
        <w:rPr>
          <w:del w:id="1300" w:author="ACER" w:date="2020-10-02T13:04:00Z"/>
        </w:rPr>
      </w:pPr>
      <w:del w:id="1301" w:author="ACER" w:date="2020-10-02T13:04:00Z">
        <w:r w:rsidRPr="00C73C52" w:rsidDel="00464572">
          <w:rPr>
            <w:lang w:val="en-US"/>
          </w:rPr>
          <w:delText xml:space="preserve">2. </w:delText>
        </w:r>
        <w:r w:rsidRPr="00C73C52" w:rsidDel="00464572">
          <w:rPr>
            <w:b/>
            <w:bCs/>
            <w:lang w:val="en-US"/>
          </w:rPr>
          <w:delText xml:space="preserve">For multiplication and division, the result contains the same number of significant figures as the measurement with the fewest significant figures. </w:delText>
        </w:r>
        <w:r w:rsidRPr="00C73C52" w:rsidDel="00464572">
          <w:rPr>
            <w:lang w:val="en-US"/>
          </w:rPr>
          <w:delText xml:space="preserve">When the result contains more than the correct number of significant figures, it must be rounded off. For example, the area of a rectangle whose measured edge lengths are 6.221 cm and </w:delText>
        </w:r>
        <w:r w:rsidRPr="008C0DDF" w:rsidDel="00464572">
          <w:rPr>
            <w:color w:val="984806" w:themeColor="accent6" w:themeShade="80"/>
            <w:lang w:val="en-US"/>
          </w:rPr>
          <w:delText xml:space="preserve">5.2 </w:delText>
        </w:r>
        <w:r w:rsidRPr="00C73C52" w:rsidDel="00464572">
          <w:rPr>
            <w:lang w:val="en-US"/>
          </w:rPr>
          <w:delText>cm should be reported as 32 cm</w:delText>
        </w:r>
        <w:r w:rsidRPr="00C73C52" w:rsidDel="00464572">
          <w:rPr>
            <w:vertAlign w:val="superscript"/>
            <w:lang w:val="en-US"/>
          </w:rPr>
          <w:delText>2</w:delText>
        </w:r>
        <w:r w:rsidRPr="00C73C52" w:rsidDel="00464572">
          <w:rPr>
            <w:lang w:val="en-US"/>
          </w:rPr>
          <w:delText xml:space="preserve"> even though a calculator shows the product to have more digits</w:delText>
        </w:r>
        <w:r w:rsidR="00FB3FC3" w:rsidDel="00464572">
          <w:rPr>
            <w:lang w:val="en-US"/>
          </w:rPr>
          <w:delText xml:space="preserve"> </w:delText>
        </w:r>
        <w:r w:rsidR="00FB3FC3" w:rsidRPr="00FB3FC3" w:rsidDel="00464572">
          <w:rPr>
            <w:lang w:val="en-US"/>
          </w:rPr>
          <w:delText xml:space="preserve">because </w:delText>
        </w:r>
        <w:r w:rsidR="00FB3FC3" w:rsidRPr="008C0DDF" w:rsidDel="00464572">
          <w:rPr>
            <w:color w:val="984806" w:themeColor="accent6" w:themeShade="80"/>
            <w:lang w:val="en-US"/>
          </w:rPr>
          <w:delText xml:space="preserve">5.2 </w:delText>
        </w:r>
        <w:r w:rsidR="00FB3FC3" w:rsidRPr="00FB3FC3" w:rsidDel="00464572">
          <w:rPr>
            <w:lang w:val="en-US"/>
          </w:rPr>
          <w:delText>has two significant figures.</w:delText>
        </w:r>
      </w:del>
    </w:p>
    <w:p w14:paraId="7BB14050" w14:textId="47085534" w:rsidR="00C73C52" w:rsidRPr="00C73C52" w:rsidDel="00464572" w:rsidRDefault="00C73C52" w:rsidP="00C73C52">
      <w:pPr>
        <w:pStyle w:val="ListParagraph"/>
        <w:ind w:left="1080"/>
        <w:rPr>
          <w:del w:id="1302" w:author="ACER" w:date="2020-10-02T13:04:00Z"/>
        </w:rPr>
      </w:pPr>
    </w:p>
    <w:p w14:paraId="4A1716C1" w14:textId="79149F14" w:rsidR="00B0319D" w:rsidDel="00464572" w:rsidRDefault="00FB3FC3" w:rsidP="00982B58">
      <w:pPr>
        <w:pStyle w:val="ListParagraph"/>
        <w:ind w:left="1080"/>
        <w:rPr>
          <w:del w:id="1303" w:author="ACER" w:date="2020-10-02T13:04:00Z"/>
        </w:rPr>
      </w:pPr>
      <w:del w:id="1304" w:author="ACER" w:date="2020-10-02T13:04:00Z">
        <w:r w:rsidDel="00464572">
          <w:delText xml:space="preserve">             </w:delText>
        </w:r>
        <w:r w:rsidR="00B0319D" w:rsidDel="00464572">
          <w:delText xml:space="preserve"> </w:delText>
        </w:r>
        <w:r w:rsidRPr="00FB3FC3" w:rsidDel="00464572">
          <w:rPr>
            <w:noProof/>
          </w:rPr>
          <w:drawing>
            <wp:inline distT="0" distB="0" distL="0" distR="0" wp14:anchorId="3B6F1F55" wp14:editId="70D4D385">
              <wp:extent cx="4664598" cy="194358"/>
              <wp:effectExtent l="0" t="0" r="3175"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46932" cy="206122"/>
                      </a:xfrm>
                      <a:prstGeom prst="rect">
                        <a:avLst/>
                      </a:prstGeom>
                    </pic:spPr>
                  </pic:pic>
                </a:graphicData>
              </a:graphic>
            </wp:inline>
          </w:drawing>
        </w:r>
      </w:del>
    </w:p>
    <w:p w14:paraId="4FC6249F" w14:textId="2727C086" w:rsidR="00B0319D" w:rsidDel="00464572" w:rsidRDefault="00B0319D" w:rsidP="00982B58">
      <w:pPr>
        <w:pStyle w:val="ListParagraph"/>
        <w:ind w:left="1080"/>
        <w:rPr>
          <w:del w:id="1305" w:author="ACER" w:date="2020-10-02T13:04:00Z"/>
        </w:rPr>
      </w:pPr>
    </w:p>
    <w:p w14:paraId="088FC24E" w14:textId="4B3170ED" w:rsidR="007C7030" w:rsidDel="00464572" w:rsidRDefault="007C7030" w:rsidP="007C7030">
      <w:pPr>
        <w:pStyle w:val="ListParagraph"/>
        <w:ind w:left="1080"/>
        <w:rPr>
          <w:del w:id="1306" w:author="ACER" w:date="2020-10-02T13:04:00Z"/>
          <w:i/>
          <w:iCs/>
          <w:lang w:val="en-US"/>
        </w:rPr>
      </w:pPr>
      <w:del w:id="1307" w:author="ACER" w:date="2020-10-02T13:04:00Z">
        <w:r w:rsidRPr="007C7030" w:rsidDel="00464572">
          <w:rPr>
            <w:i/>
            <w:iCs/>
            <w:lang w:val="en-US"/>
          </w:rPr>
          <w:delText xml:space="preserve">Notice that </w:delText>
        </w:r>
        <w:r w:rsidRPr="007C7030" w:rsidDel="00464572">
          <w:rPr>
            <w:b/>
            <w:bCs/>
            <w:i/>
            <w:iCs/>
            <w:lang w:val="en-US"/>
          </w:rPr>
          <w:delText>for</w:delText>
        </w:r>
        <w:r w:rsidRPr="007C7030" w:rsidDel="00464572">
          <w:rPr>
            <w:i/>
            <w:iCs/>
            <w:lang w:val="en-US"/>
          </w:rPr>
          <w:delText xml:space="preserve"> </w:delText>
        </w:r>
        <w:r w:rsidRPr="007C7030" w:rsidDel="00464572">
          <w:rPr>
            <w:b/>
            <w:bCs/>
            <w:i/>
            <w:iCs/>
            <w:lang w:val="en-US"/>
          </w:rPr>
          <w:delText xml:space="preserve">addition and subtraction, </w:delText>
        </w:r>
        <w:r w:rsidRPr="007C7030" w:rsidDel="00464572">
          <w:rPr>
            <w:b/>
            <w:bCs/>
            <w:i/>
            <w:iCs/>
            <w:color w:val="984806" w:themeColor="accent6" w:themeShade="80"/>
            <w:lang w:val="en-US"/>
          </w:rPr>
          <w:delText xml:space="preserve">decimal places </w:delText>
        </w:r>
        <w:r w:rsidRPr="007C7030" w:rsidDel="00464572">
          <w:rPr>
            <w:b/>
            <w:bCs/>
            <w:i/>
            <w:iCs/>
            <w:lang w:val="en-US"/>
          </w:rPr>
          <w:delText>are counted</w:delText>
        </w:r>
        <w:r w:rsidRPr="007C7030" w:rsidDel="00464572">
          <w:rPr>
            <w:i/>
            <w:iCs/>
            <w:lang w:val="en-US"/>
          </w:rPr>
          <w:delText xml:space="preserve"> in determining how many digits to report in an answer, whereas</w:delText>
        </w:r>
        <w:r w:rsidRPr="007C7030" w:rsidDel="00464572">
          <w:rPr>
            <w:b/>
            <w:bCs/>
            <w:i/>
            <w:iCs/>
            <w:lang w:val="en-US"/>
          </w:rPr>
          <w:delText xml:space="preserve"> for multiplication and division, </w:delText>
        </w:r>
        <w:r w:rsidRPr="007C7030" w:rsidDel="00464572">
          <w:rPr>
            <w:b/>
            <w:bCs/>
            <w:i/>
            <w:iCs/>
            <w:color w:val="984806" w:themeColor="accent6" w:themeShade="80"/>
            <w:lang w:val="en-US"/>
          </w:rPr>
          <w:delText xml:space="preserve">significant figures </w:delText>
        </w:r>
        <w:r w:rsidRPr="007C7030" w:rsidDel="00464572">
          <w:rPr>
            <w:b/>
            <w:bCs/>
            <w:i/>
            <w:iCs/>
            <w:lang w:val="en-US"/>
          </w:rPr>
          <w:delText>are counted</w:delText>
        </w:r>
        <w:r w:rsidRPr="007C7030" w:rsidDel="00464572">
          <w:rPr>
            <w:i/>
            <w:iCs/>
            <w:lang w:val="en-US"/>
          </w:rPr>
          <w:delText xml:space="preserve"> in determining how many digits to report.</w:delText>
        </w:r>
      </w:del>
    </w:p>
    <w:p w14:paraId="3AAC3E39" w14:textId="42C603BF" w:rsidR="007C7030" w:rsidRPr="007C7030" w:rsidDel="00464572" w:rsidRDefault="007C7030" w:rsidP="007C7030">
      <w:pPr>
        <w:pStyle w:val="ListParagraph"/>
        <w:ind w:left="1080"/>
        <w:rPr>
          <w:del w:id="1308" w:author="ACER" w:date="2020-10-02T13:04:00Z"/>
        </w:rPr>
      </w:pPr>
    </w:p>
    <w:p w14:paraId="0E1DE3F6" w14:textId="042ED575" w:rsidR="007C7030" w:rsidRPr="007C7030" w:rsidDel="00464572" w:rsidRDefault="007C7030" w:rsidP="007C7030">
      <w:pPr>
        <w:pStyle w:val="ListParagraph"/>
        <w:ind w:left="1080"/>
        <w:rPr>
          <w:del w:id="1309" w:author="ACER" w:date="2020-10-02T13:04:00Z"/>
        </w:rPr>
      </w:pPr>
      <w:del w:id="1310" w:author="ACER" w:date="2020-10-02T13:04:00Z">
        <w:r w:rsidRPr="007C7030" w:rsidDel="00464572">
          <w:rPr>
            <w:lang w:val="en-US"/>
          </w:rPr>
          <w:delText>In determining the final answer for a calculated quantity, exact numbers are assumed to have an infinite number of significant figures. Thus, when we say, “There are 12 inches in 1 foot,” the number 12 is exact, and we need not worry about the number of significant figures in it.</w:delText>
        </w:r>
      </w:del>
    </w:p>
    <w:p w14:paraId="20F97CDF" w14:textId="13BF90EB" w:rsidR="00FB3FC3" w:rsidDel="00464572" w:rsidRDefault="00FB3FC3" w:rsidP="00982B58">
      <w:pPr>
        <w:pStyle w:val="ListParagraph"/>
        <w:ind w:left="1080"/>
        <w:rPr>
          <w:del w:id="1311" w:author="ACER" w:date="2020-10-02T13:04:00Z"/>
        </w:rPr>
      </w:pPr>
    </w:p>
    <w:p w14:paraId="7F29B0BE" w14:textId="7A28848C" w:rsidR="00CC6BEE" w:rsidRPr="00CC6BEE" w:rsidDel="00464572" w:rsidRDefault="00CC6BEE" w:rsidP="00CC6BEE">
      <w:pPr>
        <w:pStyle w:val="ListParagraph"/>
        <w:ind w:left="1080"/>
        <w:rPr>
          <w:del w:id="1312" w:author="ACER" w:date="2020-10-02T13:04:00Z"/>
          <w:b/>
          <w:bCs/>
          <w:lang w:val="en-US"/>
        </w:rPr>
      </w:pPr>
      <w:del w:id="1313" w:author="ACER" w:date="2020-10-02T13:04:00Z">
        <w:r w:rsidRPr="00CC6BEE" w:rsidDel="00464572">
          <w:rPr>
            <w:b/>
            <w:bCs/>
            <w:lang w:val="en-US"/>
          </w:rPr>
          <w:delText>Rules in Rounding Off Numbers</w:delText>
        </w:r>
      </w:del>
    </w:p>
    <w:p w14:paraId="592022C8" w14:textId="51A50248" w:rsidR="00CC6BEE" w:rsidDel="00464572" w:rsidRDefault="00CC6BEE" w:rsidP="00CC6BEE">
      <w:pPr>
        <w:pStyle w:val="ListParagraph"/>
        <w:ind w:left="1080"/>
        <w:rPr>
          <w:del w:id="1314" w:author="ACER" w:date="2020-10-02T13:04:00Z"/>
          <w:lang w:val="en-US"/>
        </w:rPr>
      </w:pPr>
      <w:del w:id="1315" w:author="ACER" w:date="2020-10-02T13:04:00Z">
        <w:r w:rsidRPr="00CC6BEE" w:rsidDel="00464572">
          <w:rPr>
            <w:lang w:val="en-US"/>
          </w:rPr>
          <w:delText>In rounding off numbers, look at the leftmost digit to be removed:</w:delText>
        </w:r>
      </w:del>
    </w:p>
    <w:p w14:paraId="6D5226D5" w14:textId="42556962" w:rsidR="00CC6BEE" w:rsidRPr="00CC6BEE" w:rsidDel="00464572" w:rsidRDefault="00CC6BEE" w:rsidP="00CC6BEE">
      <w:pPr>
        <w:pStyle w:val="ListParagraph"/>
        <w:ind w:left="1080"/>
        <w:rPr>
          <w:del w:id="1316" w:author="ACER" w:date="2020-10-02T13:04:00Z"/>
        </w:rPr>
      </w:pPr>
    </w:p>
    <w:p w14:paraId="40E34AF4" w14:textId="37B784F8" w:rsidR="00CC6BEE" w:rsidRPr="00CC6BEE" w:rsidDel="00464572" w:rsidRDefault="00CC6BEE" w:rsidP="00CC6BEE">
      <w:pPr>
        <w:pStyle w:val="ListParagraph"/>
        <w:numPr>
          <w:ilvl w:val="0"/>
          <w:numId w:val="27"/>
        </w:numPr>
        <w:rPr>
          <w:del w:id="1317" w:author="ACER" w:date="2020-10-02T13:04:00Z"/>
        </w:rPr>
      </w:pPr>
      <w:del w:id="1318" w:author="ACER" w:date="2020-10-02T13:04:00Z">
        <w:r w:rsidRPr="00CC6BEE" w:rsidDel="00464572">
          <w:rPr>
            <w:lang w:val="en-US"/>
          </w:rPr>
          <w:delText>If the leftmost digit removed is less than 5, the preceding number is left unchanged. Thus, rounding 7.248 to two significant figures gives 7.2.</w:delText>
        </w:r>
      </w:del>
    </w:p>
    <w:p w14:paraId="544848D7" w14:textId="1674F7DC" w:rsidR="00CC6BEE" w:rsidRPr="00CC6BEE" w:rsidDel="00464572" w:rsidRDefault="00CC6BEE" w:rsidP="00CC6BEE">
      <w:pPr>
        <w:pStyle w:val="ListParagraph"/>
        <w:ind w:left="1800"/>
        <w:rPr>
          <w:del w:id="1319" w:author="ACER" w:date="2020-10-02T13:04:00Z"/>
        </w:rPr>
      </w:pPr>
    </w:p>
    <w:p w14:paraId="6ABF5133" w14:textId="5C530A73" w:rsidR="00CC6BEE" w:rsidRPr="00CC6BEE" w:rsidDel="00464572" w:rsidRDefault="00CC6BEE" w:rsidP="00CC6BEE">
      <w:pPr>
        <w:pStyle w:val="ListParagraph"/>
        <w:numPr>
          <w:ilvl w:val="0"/>
          <w:numId w:val="27"/>
        </w:numPr>
        <w:rPr>
          <w:del w:id="1320" w:author="ACER" w:date="2020-10-02T13:04:00Z"/>
        </w:rPr>
      </w:pPr>
      <w:del w:id="1321" w:author="ACER" w:date="2020-10-02T13:04:00Z">
        <w:r w:rsidRPr="00CC6BEE" w:rsidDel="00464572">
          <w:rPr>
            <w:lang w:val="en-US"/>
          </w:rPr>
          <w:delText>If the leftmost digit removed is 5 or greater, the preceding number is increased by 1. Rounding 4.735 to three significant figures gives 4.74, and rounding 2.376 to two significant figures gives 2.4.*</w:delText>
        </w:r>
      </w:del>
    </w:p>
    <w:p w14:paraId="6F81EC5E" w14:textId="77777777" w:rsidR="00CC6BEE" w:rsidRDefault="00CC6BEE" w:rsidP="00982B58">
      <w:pPr>
        <w:pStyle w:val="ListParagraph"/>
        <w:ind w:left="1080"/>
      </w:pPr>
    </w:p>
    <w:p w14:paraId="6B3979EA" w14:textId="747F3C05" w:rsidR="00982B58" w:rsidRPr="00464572" w:rsidRDefault="00982B58" w:rsidP="00464572">
      <w:pPr>
        <w:pStyle w:val="ListParagraph"/>
        <w:ind w:left="1080"/>
        <w:rPr>
          <w:b/>
          <w:bCs/>
          <w:rPrChange w:id="1322" w:author="ACER" w:date="2020-10-02T13:04:00Z">
            <w:rPr/>
          </w:rPrChange>
        </w:rPr>
        <w:pPrChange w:id="1323" w:author="ACER" w:date="2020-10-02T13:04:00Z">
          <w:pPr>
            <w:pStyle w:val="ListParagraph"/>
            <w:numPr>
              <w:numId w:val="6"/>
            </w:numPr>
            <w:ind w:left="1080" w:hanging="360"/>
          </w:pPr>
        </w:pPrChange>
      </w:pPr>
      <w:r w:rsidRPr="00464572">
        <w:rPr>
          <w:b/>
          <w:bCs/>
          <w:rPrChange w:id="1324" w:author="ACER" w:date="2020-10-02T13:04:00Z">
            <w:rPr/>
          </w:rPrChange>
        </w:rPr>
        <w:t>Activities/Exercises</w:t>
      </w:r>
    </w:p>
    <w:p w14:paraId="502E90E3" w14:textId="4D008ED9" w:rsidR="0062480A" w:rsidRDefault="0062480A" w:rsidP="0062480A">
      <w:pPr>
        <w:pStyle w:val="ListParagraph"/>
        <w:ind w:left="1080"/>
      </w:pPr>
    </w:p>
    <w:p w14:paraId="4E4E1139" w14:textId="4BE1E7B6" w:rsidR="00CC6BEE" w:rsidRPr="00CC6BEE" w:rsidRDefault="00CC6BEE" w:rsidP="00CC6BEE">
      <w:pPr>
        <w:pStyle w:val="ListParagraph"/>
        <w:ind w:left="1080"/>
      </w:pPr>
      <w:r w:rsidRPr="00CC6BEE">
        <w:rPr>
          <w:lang w:val="en-US"/>
        </w:rPr>
        <w:t>Relating Significant Figures to the Uncertainty of a Measurement</w:t>
      </w:r>
    </w:p>
    <w:p w14:paraId="23F79572" w14:textId="0647EAAE" w:rsidR="00CC6BEE" w:rsidRDefault="00407D67" w:rsidP="00CC6BEE">
      <w:pPr>
        <w:pStyle w:val="ListParagraph"/>
        <w:ind w:left="1080"/>
        <w:rPr>
          <w:lang w:val="en-US"/>
        </w:rPr>
      </w:pPr>
      <w:r>
        <w:rPr>
          <w:lang w:val="en-US"/>
        </w:rPr>
        <w:t xml:space="preserve">(1) </w:t>
      </w:r>
      <w:r w:rsidR="00CC6BEE" w:rsidRPr="00CC6BEE">
        <w:rPr>
          <w:lang w:val="en-US"/>
        </w:rPr>
        <w:t>What difference exists between the measured values 4.0 g and 4.00 g?</w:t>
      </w:r>
    </w:p>
    <w:p w14:paraId="5CF3A280" w14:textId="09ADEAE2" w:rsidR="00CC6BEE" w:rsidRDefault="00CC6BEE" w:rsidP="00CC6BEE">
      <w:pPr>
        <w:pStyle w:val="ListParagraph"/>
        <w:ind w:left="1080"/>
        <w:rPr>
          <w:lang w:val="en-US"/>
        </w:rPr>
      </w:pPr>
    </w:p>
    <w:p w14:paraId="6EBE7A79" w14:textId="77777777" w:rsidR="006E35F3" w:rsidRPr="00464572" w:rsidRDefault="006E35F3" w:rsidP="00CC6BEE">
      <w:pPr>
        <w:pStyle w:val="ListParagraph"/>
        <w:ind w:left="1080"/>
        <w:rPr>
          <w:lang w:val="en-US"/>
          <w:rPrChange w:id="1325" w:author="ACER" w:date="2020-10-02T13:04:00Z">
            <w:rPr>
              <w:highlight w:val="yellow"/>
              <w:lang w:val="en-US"/>
            </w:rPr>
          </w:rPrChange>
        </w:rPr>
      </w:pPr>
      <w:r w:rsidRPr="00464572">
        <w:rPr>
          <w:b/>
          <w:bCs/>
          <w:i/>
          <w:iCs/>
          <w:lang w:val="en-US"/>
          <w:rPrChange w:id="1326" w:author="ACER" w:date="2020-10-02T13:04:00Z">
            <w:rPr>
              <w:highlight w:val="yellow"/>
              <w:lang w:val="en-US"/>
            </w:rPr>
          </w:rPrChange>
        </w:rPr>
        <w:t>Answer</w:t>
      </w:r>
      <w:r w:rsidRPr="00464572">
        <w:rPr>
          <w:lang w:val="en-US"/>
          <w:rPrChange w:id="1327" w:author="ACER" w:date="2020-10-02T13:04:00Z">
            <w:rPr>
              <w:highlight w:val="yellow"/>
              <w:lang w:val="en-US"/>
            </w:rPr>
          </w:rPrChange>
        </w:rPr>
        <w:t xml:space="preserve"> </w:t>
      </w:r>
    </w:p>
    <w:p w14:paraId="426369C8" w14:textId="6568562A" w:rsidR="00CC6BEE" w:rsidRPr="00464572" w:rsidRDefault="00CC6BEE" w:rsidP="00CC6BEE">
      <w:pPr>
        <w:pStyle w:val="ListParagraph"/>
        <w:ind w:left="1080"/>
        <w:rPr>
          <w:i/>
          <w:iCs/>
          <w:lang w:val="en-US"/>
          <w:rPrChange w:id="1328" w:author="ACER" w:date="2020-10-02T13:05:00Z">
            <w:rPr>
              <w:lang w:val="en-US"/>
            </w:rPr>
          </w:rPrChange>
        </w:rPr>
      </w:pPr>
      <w:r w:rsidRPr="00464572">
        <w:rPr>
          <w:b/>
          <w:bCs/>
          <w:i/>
          <w:iCs/>
          <w:lang w:val="en-US"/>
          <w:rPrChange w:id="1329" w:author="ACER" w:date="2020-10-02T13:05:00Z">
            <w:rPr>
              <w:b/>
              <w:bCs/>
              <w:color w:val="E36C0A" w:themeColor="accent6" w:themeShade="BF"/>
              <w:highlight w:val="yellow"/>
              <w:lang w:val="en-US"/>
            </w:rPr>
          </w:rPrChange>
        </w:rPr>
        <w:t>The value 4.0 has two significant figures, whereas 4.00 has three.</w:t>
      </w:r>
      <w:r w:rsidRPr="00464572">
        <w:rPr>
          <w:i/>
          <w:iCs/>
          <w:lang w:val="en-US"/>
          <w:rPrChange w:id="1330" w:author="ACER" w:date="2020-10-02T13:05:00Z">
            <w:rPr>
              <w:color w:val="E36C0A" w:themeColor="accent6" w:themeShade="BF"/>
              <w:highlight w:val="yellow"/>
              <w:lang w:val="en-US"/>
            </w:rPr>
          </w:rPrChange>
        </w:rPr>
        <w:t xml:space="preserve"> </w:t>
      </w:r>
      <w:r w:rsidRPr="00464572">
        <w:rPr>
          <w:i/>
          <w:iCs/>
          <w:lang w:val="en-US"/>
          <w:rPrChange w:id="1331" w:author="ACER" w:date="2020-10-02T13:05:00Z">
            <w:rPr>
              <w:highlight w:val="yellow"/>
              <w:lang w:val="en-US"/>
            </w:rPr>
          </w:rPrChange>
        </w:rPr>
        <w:t>This difference implies that the 4.0 has more uncertainty. A mass reported as 4.0 g indicates that the uncertainty is in the first decimal place. Thus, the mass might be anything between 3.9 and 4.1 g, which we can represent as 4.0 ± 0.1g. A mass reported as 4.00 g indicates that the uncertainty is in the second decimal place. Thus, the mass might be anything between 3.99 and 4.01 g, which we can represent as 4.00 ± 0.01g.</w:t>
      </w:r>
      <w:r w:rsidRPr="00464572">
        <w:rPr>
          <w:i/>
          <w:iCs/>
          <w:lang w:val="en-US"/>
          <w:rPrChange w:id="1332" w:author="ACER" w:date="2020-10-02T13:05:00Z">
            <w:rPr>
              <w:lang w:val="en-US"/>
            </w:rPr>
          </w:rPrChange>
        </w:rPr>
        <w:t xml:space="preserve"> </w:t>
      </w:r>
    </w:p>
    <w:p w14:paraId="790681C9" w14:textId="09ADFD20" w:rsidR="006E35F3" w:rsidRDefault="006E35F3" w:rsidP="00CC6BEE">
      <w:pPr>
        <w:pStyle w:val="ListParagraph"/>
        <w:ind w:left="1080"/>
        <w:rPr>
          <w:lang w:val="en-US"/>
        </w:rPr>
      </w:pPr>
    </w:p>
    <w:p w14:paraId="19E70612" w14:textId="3451A6D8" w:rsidR="006E35F3" w:rsidRDefault="00407D67" w:rsidP="006E35F3">
      <w:pPr>
        <w:pStyle w:val="ListParagraph"/>
        <w:ind w:left="1080"/>
        <w:rPr>
          <w:lang w:val="en-US"/>
        </w:rPr>
      </w:pPr>
      <w:r>
        <w:rPr>
          <w:lang w:val="en-US"/>
        </w:rPr>
        <w:t>(</w:t>
      </w:r>
      <w:r w:rsidR="002728F7">
        <w:rPr>
          <w:lang w:val="en-US"/>
        </w:rPr>
        <w:t>2</w:t>
      </w:r>
      <w:r>
        <w:rPr>
          <w:lang w:val="en-US"/>
        </w:rPr>
        <w:t xml:space="preserve">) </w:t>
      </w:r>
      <w:r w:rsidR="006E35F3" w:rsidRPr="006E35F3">
        <w:rPr>
          <w:lang w:val="en-US"/>
        </w:rPr>
        <w:t>How many significant figures are in each of the following numbers (assume that each number is a measured quantity): (a) 4.003, (b) 6.023 × 10</w:t>
      </w:r>
      <w:r w:rsidR="006E35F3" w:rsidRPr="008C0DDF">
        <w:rPr>
          <w:vertAlign w:val="superscript"/>
          <w:lang w:val="en-US"/>
        </w:rPr>
        <w:t>23</w:t>
      </w:r>
      <w:r w:rsidR="006E35F3" w:rsidRPr="006E35F3">
        <w:rPr>
          <w:lang w:val="en-US"/>
        </w:rPr>
        <w:t>, (c) 5000?</w:t>
      </w:r>
    </w:p>
    <w:p w14:paraId="4212CD17" w14:textId="77777777" w:rsidR="006E35F3" w:rsidRPr="006E35F3" w:rsidRDefault="006E35F3" w:rsidP="006E35F3">
      <w:pPr>
        <w:pStyle w:val="ListParagraph"/>
        <w:ind w:left="1080"/>
      </w:pPr>
    </w:p>
    <w:p w14:paraId="4EE09271" w14:textId="1C9FC95F" w:rsidR="006E35F3" w:rsidRPr="00464572" w:rsidRDefault="006E5A1D" w:rsidP="006E35F3">
      <w:pPr>
        <w:pStyle w:val="ListParagraph"/>
        <w:ind w:left="1080"/>
        <w:rPr>
          <w:b/>
          <w:bCs/>
          <w:i/>
          <w:iCs/>
          <w:rPrChange w:id="1333" w:author="ACER" w:date="2020-10-02T13:05:00Z">
            <w:rPr>
              <w:highlight w:val="yellow"/>
            </w:rPr>
          </w:rPrChange>
        </w:rPr>
      </w:pPr>
      <w:r w:rsidRPr="00464572">
        <w:rPr>
          <w:b/>
          <w:bCs/>
          <w:i/>
          <w:iCs/>
          <w:lang w:val="en-US"/>
          <w:rPrChange w:id="1334" w:author="ACER" w:date="2020-10-02T13:05:00Z">
            <w:rPr>
              <w:highlight w:val="yellow"/>
              <w:lang w:val="en-US"/>
            </w:rPr>
          </w:rPrChange>
        </w:rPr>
        <w:t>Answer</w:t>
      </w:r>
    </w:p>
    <w:p w14:paraId="44317FB4" w14:textId="3B7A7C0B" w:rsidR="002B6BD7" w:rsidRPr="00464572" w:rsidRDefault="006E35F3" w:rsidP="006E35F3">
      <w:pPr>
        <w:pStyle w:val="ListParagraph"/>
        <w:ind w:left="1080"/>
        <w:rPr>
          <w:i/>
          <w:iCs/>
          <w:lang w:val="en-US"/>
          <w:rPrChange w:id="1335" w:author="ACER" w:date="2020-10-02T13:05:00Z">
            <w:rPr>
              <w:highlight w:val="yellow"/>
              <w:lang w:val="en-US"/>
            </w:rPr>
          </w:rPrChange>
        </w:rPr>
      </w:pPr>
      <w:r w:rsidRPr="00464572">
        <w:rPr>
          <w:i/>
          <w:iCs/>
          <w:lang w:val="en-US"/>
          <w:rPrChange w:id="1336" w:author="ACER" w:date="2020-10-02T13:05:00Z">
            <w:rPr>
              <w:highlight w:val="yellow"/>
              <w:lang w:val="en-US"/>
            </w:rPr>
          </w:rPrChange>
        </w:rPr>
        <w:t xml:space="preserve">(a) </w:t>
      </w:r>
      <w:r w:rsidRPr="00464572">
        <w:rPr>
          <w:b/>
          <w:bCs/>
          <w:i/>
          <w:iCs/>
          <w:lang w:val="en-US"/>
          <w:rPrChange w:id="1337" w:author="ACER" w:date="2020-10-02T13:05:00Z">
            <w:rPr>
              <w:highlight w:val="yellow"/>
              <w:lang w:val="en-US"/>
            </w:rPr>
          </w:rPrChange>
        </w:rPr>
        <w:t>Four</w:t>
      </w:r>
      <w:r w:rsidRPr="00464572">
        <w:rPr>
          <w:i/>
          <w:iCs/>
          <w:lang w:val="en-US"/>
          <w:rPrChange w:id="1338" w:author="ACER" w:date="2020-10-02T13:05:00Z">
            <w:rPr>
              <w:highlight w:val="yellow"/>
              <w:lang w:val="en-US"/>
            </w:rPr>
          </w:rPrChange>
        </w:rPr>
        <w:t>; the zeros are significant figures</w:t>
      </w:r>
    </w:p>
    <w:p w14:paraId="1956AFE6" w14:textId="64F58816" w:rsidR="002B6BD7" w:rsidRPr="00464572" w:rsidRDefault="006E35F3" w:rsidP="006E35F3">
      <w:pPr>
        <w:pStyle w:val="ListParagraph"/>
        <w:ind w:left="1080"/>
        <w:rPr>
          <w:i/>
          <w:iCs/>
          <w:lang w:val="en-US"/>
          <w:rPrChange w:id="1339" w:author="ACER" w:date="2020-10-02T13:05:00Z">
            <w:rPr>
              <w:highlight w:val="yellow"/>
              <w:lang w:val="en-US"/>
            </w:rPr>
          </w:rPrChange>
        </w:rPr>
      </w:pPr>
      <w:r w:rsidRPr="00464572">
        <w:rPr>
          <w:i/>
          <w:iCs/>
          <w:lang w:val="en-US"/>
          <w:rPrChange w:id="1340" w:author="ACER" w:date="2020-10-02T13:05:00Z">
            <w:rPr>
              <w:highlight w:val="yellow"/>
              <w:lang w:val="en-US"/>
            </w:rPr>
          </w:rPrChange>
        </w:rPr>
        <w:t xml:space="preserve">(b) </w:t>
      </w:r>
      <w:r w:rsidRPr="00464572">
        <w:rPr>
          <w:b/>
          <w:bCs/>
          <w:i/>
          <w:iCs/>
          <w:lang w:val="en-US"/>
          <w:rPrChange w:id="1341" w:author="ACER" w:date="2020-10-02T13:05:00Z">
            <w:rPr>
              <w:highlight w:val="yellow"/>
              <w:lang w:val="en-US"/>
            </w:rPr>
          </w:rPrChange>
        </w:rPr>
        <w:t>Four</w:t>
      </w:r>
      <w:r w:rsidRPr="00464572">
        <w:rPr>
          <w:i/>
          <w:iCs/>
          <w:lang w:val="en-US"/>
          <w:rPrChange w:id="1342" w:author="ACER" w:date="2020-10-02T13:05:00Z">
            <w:rPr>
              <w:highlight w:val="yellow"/>
              <w:lang w:val="en-US"/>
            </w:rPr>
          </w:rPrChange>
        </w:rPr>
        <w:t xml:space="preserve">; the exponential term does not add to the number of significant figures </w:t>
      </w:r>
    </w:p>
    <w:p w14:paraId="185EE8D9" w14:textId="5BC5A75D" w:rsidR="006E35F3" w:rsidRPr="00464572" w:rsidRDefault="006E35F3" w:rsidP="006E35F3">
      <w:pPr>
        <w:pStyle w:val="ListParagraph"/>
        <w:ind w:left="1080"/>
        <w:rPr>
          <w:i/>
          <w:iCs/>
          <w:rPrChange w:id="1343" w:author="ACER" w:date="2020-10-02T13:05:00Z">
            <w:rPr/>
          </w:rPrChange>
        </w:rPr>
      </w:pPr>
      <w:r w:rsidRPr="00464572">
        <w:rPr>
          <w:i/>
          <w:iCs/>
          <w:lang w:val="en-US"/>
          <w:rPrChange w:id="1344" w:author="ACER" w:date="2020-10-02T13:05:00Z">
            <w:rPr>
              <w:highlight w:val="yellow"/>
              <w:lang w:val="en-US"/>
            </w:rPr>
          </w:rPrChange>
        </w:rPr>
        <w:t xml:space="preserve">(c) </w:t>
      </w:r>
      <w:r w:rsidRPr="00464572">
        <w:rPr>
          <w:b/>
          <w:bCs/>
          <w:i/>
          <w:iCs/>
          <w:lang w:val="en-US"/>
          <w:rPrChange w:id="1345" w:author="ACER" w:date="2020-10-02T13:05:00Z">
            <w:rPr>
              <w:highlight w:val="yellow"/>
              <w:lang w:val="en-US"/>
            </w:rPr>
          </w:rPrChange>
        </w:rPr>
        <w:t>One</w:t>
      </w:r>
      <w:r w:rsidRPr="00464572">
        <w:rPr>
          <w:i/>
          <w:iCs/>
          <w:lang w:val="en-US"/>
          <w:rPrChange w:id="1346" w:author="ACER" w:date="2020-10-02T13:05:00Z">
            <w:rPr>
              <w:highlight w:val="yellow"/>
              <w:lang w:val="en-US"/>
            </w:rPr>
          </w:rPrChange>
        </w:rPr>
        <w:t>; we assume that the zeros are not significant when there is no decimal point shown. If the number has more significant figures, a decimal point should be employed or the number written in exponential notation. Thus, 5000. has four significant figures, whereas 5.00 × 10</w:t>
      </w:r>
      <w:r w:rsidRPr="00464572">
        <w:rPr>
          <w:i/>
          <w:iCs/>
          <w:vertAlign w:val="superscript"/>
          <w:lang w:val="en-US"/>
          <w:rPrChange w:id="1347" w:author="ACER" w:date="2020-10-02T13:05:00Z">
            <w:rPr>
              <w:highlight w:val="yellow"/>
              <w:vertAlign w:val="superscript"/>
              <w:lang w:val="en-US"/>
            </w:rPr>
          </w:rPrChange>
        </w:rPr>
        <w:t>3</w:t>
      </w:r>
      <w:r w:rsidRPr="00464572">
        <w:rPr>
          <w:i/>
          <w:iCs/>
          <w:lang w:val="en-US"/>
          <w:rPrChange w:id="1348" w:author="ACER" w:date="2020-10-02T13:05:00Z">
            <w:rPr>
              <w:highlight w:val="yellow"/>
              <w:lang w:val="en-US"/>
            </w:rPr>
          </w:rPrChange>
        </w:rPr>
        <w:t xml:space="preserve"> has three</w:t>
      </w:r>
    </w:p>
    <w:p w14:paraId="72D466E6" w14:textId="77777777" w:rsidR="006E35F3" w:rsidRPr="00CC6BEE" w:rsidRDefault="006E35F3" w:rsidP="00CC6BEE">
      <w:pPr>
        <w:pStyle w:val="ListParagraph"/>
        <w:ind w:left="1080"/>
      </w:pPr>
    </w:p>
    <w:p w14:paraId="45A76BEE" w14:textId="64DA80CC" w:rsidR="00F0077F" w:rsidRPr="00EB0586" w:rsidRDefault="00407D67" w:rsidP="00F0077F">
      <w:pPr>
        <w:pStyle w:val="ListParagraph"/>
        <w:ind w:left="1080"/>
      </w:pPr>
      <w:r>
        <w:rPr>
          <w:lang w:val="en-US"/>
        </w:rPr>
        <w:t>(</w:t>
      </w:r>
      <w:r w:rsidR="002728F7">
        <w:rPr>
          <w:lang w:val="en-US"/>
        </w:rPr>
        <w:t>3</w:t>
      </w:r>
      <w:r>
        <w:rPr>
          <w:lang w:val="en-US"/>
        </w:rPr>
        <w:t>)</w:t>
      </w:r>
      <w:r w:rsidR="00F0077F">
        <w:rPr>
          <w:lang w:val="en-US"/>
        </w:rPr>
        <w:t xml:space="preserve"> </w:t>
      </w:r>
      <w:r w:rsidR="00F0077F" w:rsidRPr="00EB0586">
        <w:rPr>
          <w:lang w:val="en-US"/>
        </w:rPr>
        <w:t>A gas at 25 °C fills a container whose volume is 1.05 × 10</w:t>
      </w:r>
      <w:r w:rsidR="00F0077F" w:rsidRPr="008C0DDF">
        <w:rPr>
          <w:vertAlign w:val="superscript"/>
          <w:lang w:val="en-US"/>
        </w:rPr>
        <w:t>3</w:t>
      </w:r>
      <w:r w:rsidR="00F0077F" w:rsidRPr="00EB0586">
        <w:rPr>
          <w:lang w:val="en-US"/>
        </w:rPr>
        <w:t xml:space="preserve"> cm</w:t>
      </w:r>
      <w:r w:rsidR="00F0077F" w:rsidRPr="00EB0586">
        <w:rPr>
          <w:vertAlign w:val="superscript"/>
          <w:lang w:val="en-US"/>
        </w:rPr>
        <w:t>3</w:t>
      </w:r>
      <w:r w:rsidR="00F0077F" w:rsidRPr="00EB0586">
        <w:rPr>
          <w:lang w:val="en-US"/>
        </w:rPr>
        <w:t>. The container plus gas has a mass of 837.6 g. The container, when emptied of all gas, has a mass of 836.2 g. What is the density of the gas at 25 °C?</w:t>
      </w:r>
    </w:p>
    <w:p w14:paraId="42E45450" w14:textId="77777777" w:rsidR="00F0077F" w:rsidRDefault="00F0077F" w:rsidP="00F0077F">
      <w:pPr>
        <w:pStyle w:val="ListParagraph"/>
        <w:ind w:left="1080"/>
        <w:rPr>
          <w:lang w:val="en-US"/>
        </w:rPr>
      </w:pPr>
    </w:p>
    <w:p w14:paraId="48D63955" w14:textId="77777777" w:rsidR="00464572" w:rsidRDefault="00F0077F" w:rsidP="00F0077F">
      <w:pPr>
        <w:pStyle w:val="ListParagraph"/>
        <w:ind w:left="1080"/>
        <w:rPr>
          <w:ins w:id="1349" w:author="ACER" w:date="2020-10-02T13:06:00Z"/>
          <w:i/>
          <w:iCs/>
          <w:lang w:val="en-US"/>
        </w:rPr>
      </w:pPr>
      <w:r w:rsidRPr="00464572">
        <w:rPr>
          <w:b/>
          <w:bCs/>
          <w:i/>
          <w:iCs/>
          <w:lang w:val="en-US"/>
          <w:rPrChange w:id="1350" w:author="ACER" w:date="2020-10-02T13:06:00Z">
            <w:rPr>
              <w:highlight w:val="yellow"/>
              <w:lang w:val="en-US"/>
            </w:rPr>
          </w:rPrChange>
        </w:rPr>
        <w:t>Answer</w:t>
      </w:r>
      <w:del w:id="1351" w:author="ACER" w:date="2020-10-02T13:06:00Z">
        <w:r w:rsidRPr="00464572" w:rsidDel="00464572">
          <w:rPr>
            <w:i/>
            <w:iCs/>
            <w:lang w:val="en-US"/>
            <w:rPrChange w:id="1352" w:author="ACER" w:date="2020-10-02T13:06:00Z">
              <w:rPr>
                <w:highlight w:val="yellow"/>
                <w:lang w:val="en-US"/>
              </w:rPr>
            </w:rPrChange>
          </w:rPr>
          <w:delText xml:space="preserve">: </w:delText>
        </w:r>
      </w:del>
    </w:p>
    <w:p w14:paraId="4C836C82" w14:textId="439BBE09" w:rsidR="00F0077F" w:rsidRPr="00464572" w:rsidRDefault="00F0077F" w:rsidP="00F0077F">
      <w:pPr>
        <w:pStyle w:val="ListParagraph"/>
        <w:ind w:left="1080"/>
        <w:rPr>
          <w:i/>
          <w:iCs/>
          <w:lang w:val="en-US"/>
          <w:rPrChange w:id="1353" w:author="ACER" w:date="2020-10-02T13:06:00Z">
            <w:rPr>
              <w:highlight w:val="yellow"/>
              <w:lang w:val="en-US"/>
            </w:rPr>
          </w:rPrChange>
        </w:rPr>
      </w:pPr>
      <w:r w:rsidRPr="00464572">
        <w:rPr>
          <w:i/>
          <w:iCs/>
          <w:lang w:val="en-US"/>
          <w:rPrChange w:id="1354" w:author="ACER" w:date="2020-10-02T13:06:00Z">
            <w:rPr>
              <w:highlight w:val="yellow"/>
              <w:lang w:val="en-US"/>
            </w:rPr>
          </w:rPrChange>
        </w:rPr>
        <w:t xml:space="preserve">To calculate the density, we must know both the mass and the volume of the gas. The mass of the gas is just the difference in the masses of the full and empty container: </w:t>
      </w:r>
    </w:p>
    <w:p w14:paraId="68E6A332" w14:textId="77777777" w:rsidR="00F0077F" w:rsidRPr="00BA60F2" w:rsidRDefault="00F0077F" w:rsidP="00F0077F">
      <w:pPr>
        <w:pStyle w:val="ListParagraph"/>
        <w:ind w:left="1080"/>
        <w:jc w:val="center"/>
        <w:rPr>
          <w:rPrChange w:id="1355" w:author="ACER" w:date="2020-10-02T13:06:00Z">
            <w:rPr>
              <w:highlight w:val="yellow"/>
            </w:rPr>
          </w:rPrChange>
        </w:rPr>
      </w:pPr>
      <w:r w:rsidRPr="00BA60F2">
        <w:rPr>
          <w:lang w:val="en-US"/>
          <w:rPrChange w:id="1356" w:author="ACER" w:date="2020-10-02T13:06:00Z">
            <w:rPr>
              <w:highlight w:val="yellow"/>
              <w:lang w:val="en-US"/>
            </w:rPr>
          </w:rPrChange>
        </w:rPr>
        <w:t>(837.6 – 836.2) g = 1.4 g</w:t>
      </w:r>
    </w:p>
    <w:p w14:paraId="730FAB8C" w14:textId="1D217DD4" w:rsidR="00F0077F" w:rsidRPr="00464572" w:rsidRDefault="00F0077F" w:rsidP="00F0077F">
      <w:pPr>
        <w:pStyle w:val="ListParagraph"/>
        <w:ind w:left="1080"/>
        <w:rPr>
          <w:i/>
          <w:iCs/>
          <w:lang w:val="en-US"/>
          <w:rPrChange w:id="1357" w:author="ACER" w:date="2020-10-02T13:06:00Z">
            <w:rPr>
              <w:highlight w:val="yellow"/>
              <w:lang w:val="en-US"/>
            </w:rPr>
          </w:rPrChange>
        </w:rPr>
      </w:pPr>
      <w:r w:rsidRPr="00464572">
        <w:rPr>
          <w:i/>
          <w:iCs/>
          <w:lang w:val="en-US"/>
          <w:rPrChange w:id="1358" w:author="ACER" w:date="2020-10-02T13:06:00Z">
            <w:rPr>
              <w:highlight w:val="yellow"/>
              <w:lang w:val="en-US"/>
            </w:rPr>
          </w:rPrChange>
        </w:rPr>
        <w:lastRenderedPageBreak/>
        <w:t>In subtracting numbers, we determine the number of significant figures in our result by counting decimal places in each quantity. In this case</w:t>
      </w:r>
      <w:r w:rsidR="00A612BE" w:rsidRPr="00464572">
        <w:rPr>
          <w:i/>
          <w:iCs/>
          <w:lang w:val="en-US"/>
          <w:rPrChange w:id="1359" w:author="ACER" w:date="2020-10-02T13:06:00Z">
            <w:rPr>
              <w:highlight w:val="yellow"/>
              <w:lang w:val="en-US"/>
            </w:rPr>
          </w:rPrChange>
        </w:rPr>
        <w:t>,</w:t>
      </w:r>
      <w:r w:rsidRPr="00464572">
        <w:rPr>
          <w:i/>
          <w:iCs/>
          <w:lang w:val="en-US"/>
          <w:rPrChange w:id="1360" w:author="ACER" w:date="2020-10-02T13:06:00Z">
            <w:rPr>
              <w:highlight w:val="yellow"/>
              <w:lang w:val="en-US"/>
            </w:rPr>
          </w:rPrChange>
        </w:rPr>
        <w:t xml:space="preserve"> each quantity has one decimal place. Thus, the mass of the gas, 1.4 g, has one decimal place.</w:t>
      </w:r>
    </w:p>
    <w:p w14:paraId="3B3519C3" w14:textId="77777777" w:rsidR="00F0077F" w:rsidRPr="00464572" w:rsidRDefault="00F0077F" w:rsidP="00F0077F">
      <w:pPr>
        <w:pStyle w:val="ListParagraph"/>
        <w:ind w:left="1080"/>
        <w:rPr>
          <w:i/>
          <w:iCs/>
          <w:lang w:val="en-US"/>
          <w:rPrChange w:id="1361" w:author="ACER" w:date="2020-10-02T13:06:00Z">
            <w:rPr>
              <w:highlight w:val="yellow"/>
              <w:lang w:val="en-US"/>
            </w:rPr>
          </w:rPrChange>
        </w:rPr>
      </w:pPr>
    </w:p>
    <w:p w14:paraId="7F2A2A13" w14:textId="2D8C086D" w:rsidR="00F0077F" w:rsidRPr="00464572" w:rsidRDefault="00F0077F" w:rsidP="00F0077F">
      <w:pPr>
        <w:pStyle w:val="ListParagraph"/>
        <w:ind w:left="1080"/>
        <w:rPr>
          <w:i/>
          <w:iCs/>
          <w:lang w:val="en-US"/>
          <w:rPrChange w:id="1362" w:author="ACER" w:date="2020-10-02T13:06:00Z">
            <w:rPr>
              <w:lang w:val="en-US"/>
            </w:rPr>
          </w:rPrChange>
        </w:rPr>
      </w:pPr>
      <w:r w:rsidRPr="00464572">
        <w:rPr>
          <w:i/>
          <w:iCs/>
          <w:lang w:val="en-US"/>
          <w:rPrChange w:id="1363" w:author="ACER" w:date="2020-10-02T13:06:00Z">
            <w:rPr>
              <w:highlight w:val="yellow"/>
              <w:lang w:val="en-US"/>
            </w:rPr>
          </w:rPrChange>
        </w:rPr>
        <w:t>Using the volume given in the question, 1.05 × 10</w:t>
      </w:r>
      <w:r w:rsidRPr="00464572">
        <w:rPr>
          <w:i/>
          <w:iCs/>
          <w:vertAlign w:val="superscript"/>
          <w:lang w:val="en-US"/>
          <w:rPrChange w:id="1364" w:author="ACER" w:date="2020-10-02T13:06:00Z">
            <w:rPr>
              <w:highlight w:val="yellow"/>
              <w:vertAlign w:val="superscript"/>
              <w:lang w:val="en-US"/>
            </w:rPr>
          </w:rPrChange>
        </w:rPr>
        <w:t>3</w:t>
      </w:r>
      <w:r w:rsidRPr="00464572">
        <w:rPr>
          <w:i/>
          <w:iCs/>
          <w:lang w:val="en-US"/>
          <w:rPrChange w:id="1365" w:author="ACER" w:date="2020-10-02T13:06:00Z">
            <w:rPr>
              <w:highlight w:val="yellow"/>
              <w:lang w:val="en-US"/>
            </w:rPr>
          </w:rPrChange>
        </w:rPr>
        <w:t xml:space="preserve"> cm</w:t>
      </w:r>
      <w:r w:rsidRPr="00464572">
        <w:rPr>
          <w:i/>
          <w:iCs/>
          <w:vertAlign w:val="superscript"/>
          <w:lang w:val="en-US"/>
          <w:rPrChange w:id="1366" w:author="ACER" w:date="2020-10-02T13:06:00Z">
            <w:rPr>
              <w:highlight w:val="yellow"/>
              <w:vertAlign w:val="superscript"/>
              <w:lang w:val="en-US"/>
            </w:rPr>
          </w:rPrChange>
        </w:rPr>
        <w:t>3</w:t>
      </w:r>
      <w:r w:rsidRPr="00464572">
        <w:rPr>
          <w:i/>
          <w:iCs/>
          <w:lang w:val="en-US"/>
          <w:rPrChange w:id="1367" w:author="ACER" w:date="2020-10-02T13:06:00Z">
            <w:rPr>
              <w:highlight w:val="yellow"/>
              <w:lang w:val="en-US"/>
            </w:rPr>
          </w:rPrChange>
        </w:rPr>
        <w:t>, and the definition of density, we have</w:t>
      </w:r>
    </w:p>
    <w:p w14:paraId="0F9D0BBF" w14:textId="77777777" w:rsidR="00F0077F" w:rsidRPr="00464572" w:rsidRDefault="00F0077F" w:rsidP="00F0077F">
      <w:pPr>
        <w:pStyle w:val="ListParagraph"/>
        <w:ind w:left="1080"/>
        <w:rPr>
          <w:i/>
          <w:iCs/>
          <w:lang w:val="en-US"/>
          <w:rPrChange w:id="1368" w:author="ACER" w:date="2020-10-02T13:06:00Z">
            <w:rPr>
              <w:lang w:val="en-US"/>
            </w:rPr>
          </w:rPrChange>
        </w:rPr>
      </w:pPr>
    </w:p>
    <w:p w14:paraId="16D86725" w14:textId="77777777" w:rsidR="00F0077F" w:rsidRPr="00464572" w:rsidRDefault="00F0077F" w:rsidP="00F0077F">
      <w:pPr>
        <w:pStyle w:val="ListParagraph"/>
        <w:ind w:left="1080"/>
        <w:rPr>
          <w:i/>
          <w:iCs/>
          <w:rPrChange w:id="1369" w:author="ACER" w:date="2020-10-02T13:06:00Z">
            <w:rPr/>
          </w:rPrChange>
        </w:rPr>
      </w:pPr>
      <w:r w:rsidRPr="00464572">
        <w:rPr>
          <w:i/>
          <w:iCs/>
          <w:rPrChange w:id="1370" w:author="ACER" w:date="2020-10-02T13:06:00Z">
            <w:rPr/>
          </w:rPrChange>
        </w:rPr>
        <w:t xml:space="preserve">                       </w:t>
      </w:r>
      <w:r w:rsidRPr="00464572">
        <w:rPr>
          <w:i/>
          <w:iCs/>
          <w:noProof/>
          <w:rPrChange w:id="1371" w:author="ACER" w:date="2020-10-02T13:06:00Z">
            <w:rPr>
              <w:noProof/>
            </w:rPr>
          </w:rPrChange>
        </w:rPr>
        <w:drawing>
          <wp:inline distT="0" distB="0" distL="0" distR="0" wp14:anchorId="462B7681" wp14:editId="0C6DFBEC">
            <wp:extent cx="3935393" cy="722330"/>
            <wp:effectExtent l="0" t="0" r="0" b="190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67836" cy="728285"/>
                    </a:xfrm>
                    <a:prstGeom prst="rect">
                      <a:avLst/>
                    </a:prstGeom>
                  </pic:spPr>
                </pic:pic>
              </a:graphicData>
            </a:graphic>
          </wp:inline>
        </w:drawing>
      </w:r>
    </w:p>
    <w:p w14:paraId="06F9B83B" w14:textId="77777777" w:rsidR="00F0077F" w:rsidRPr="00464572" w:rsidRDefault="00F0077F" w:rsidP="00F0077F">
      <w:pPr>
        <w:pStyle w:val="ListParagraph"/>
        <w:ind w:left="1080"/>
        <w:rPr>
          <w:i/>
          <w:iCs/>
          <w:rPrChange w:id="1372" w:author="ACER" w:date="2020-10-02T13:06:00Z">
            <w:rPr/>
          </w:rPrChange>
        </w:rPr>
      </w:pPr>
    </w:p>
    <w:p w14:paraId="351D7558" w14:textId="77777777" w:rsidR="00F0077F" w:rsidRPr="00464572" w:rsidRDefault="00F0077F" w:rsidP="00F0077F">
      <w:pPr>
        <w:pStyle w:val="ListParagraph"/>
        <w:ind w:left="1080"/>
        <w:rPr>
          <w:i/>
          <w:iCs/>
          <w:rPrChange w:id="1373" w:author="ACER" w:date="2020-10-02T13:06:00Z">
            <w:rPr/>
          </w:rPrChange>
        </w:rPr>
      </w:pPr>
      <w:r w:rsidRPr="00464572">
        <w:rPr>
          <w:i/>
          <w:iCs/>
          <w:lang w:val="en-US"/>
          <w:rPrChange w:id="1374" w:author="ACER" w:date="2020-10-02T13:06:00Z">
            <w:rPr>
              <w:highlight w:val="yellow"/>
              <w:lang w:val="en-US"/>
            </w:rPr>
          </w:rPrChange>
        </w:rPr>
        <w:t>In dividing numbers, we determine the number of significant figures in our result by counting the number of significant figures in each quantity. There are two significant figures in our answer, corresponding to the smaller number of significant figures in the two numbers that form the ratio. Notice that in this example, following the rules for determining significant figures gives an answer containing only two significant figures, even though each of the measured quantities contained at least three significant figures.</w:t>
      </w:r>
    </w:p>
    <w:p w14:paraId="7018A688" w14:textId="77777777" w:rsidR="00CC6BEE" w:rsidRPr="00CC6BEE" w:rsidRDefault="00CC6BEE" w:rsidP="00CC6BEE">
      <w:pPr>
        <w:pStyle w:val="ListParagraph"/>
        <w:ind w:left="1080"/>
        <w:rPr>
          <w:highlight w:val="yellow"/>
        </w:rPr>
      </w:pPr>
    </w:p>
    <w:p w14:paraId="6EBC7FAD" w14:textId="0B3FB8D6" w:rsidR="00F0077F" w:rsidRDefault="00023FB7" w:rsidP="00F0077F">
      <w:pPr>
        <w:pStyle w:val="ListParagraph"/>
        <w:ind w:left="1080"/>
        <w:rPr>
          <w:lang w:val="en-US"/>
        </w:rPr>
      </w:pPr>
      <w:r>
        <w:rPr>
          <w:lang w:val="en-US"/>
        </w:rPr>
        <w:t>(</w:t>
      </w:r>
      <w:r w:rsidR="002728F7">
        <w:rPr>
          <w:lang w:val="en-US"/>
        </w:rPr>
        <w:t>4</w:t>
      </w:r>
      <w:r>
        <w:rPr>
          <w:lang w:val="en-US"/>
        </w:rPr>
        <w:t>)</w:t>
      </w:r>
      <w:r w:rsidR="00F0077F">
        <w:rPr>
          <w:lang w:val="en-US"/>
        </w:rPr>
        <w:t xml:space="preserve"> </w:t>
      </w:r>
      <w:r w:rsidR="00F0077F" w:rsidRPr="00F0077F">
        <w:rPr>
          <w:lang w:val="en-US"/>
        </w:rPr>
        <w:t xml:space="preserve">To how many significant figures should the mass of the container be measured (with and without the gas) in Exercise </w:t>
      </w:r>
      <w:r w:rsidR="002728F7">
        <w:rPr>
          <w:lang w:val="en-US"/>
        </w:rPr>
        <w:t>3</w:t>
      </w:r>
      <w:r w:rsidR="00F0077F" w:rsidRPr="00F0077F">
        <w:rPr>
          <w:lang w:val="en-US"/>
        </w:rPr>
        <w:t xml:space="preserve"> for the density to be calculated to three significant figures?</w:t>
      </w:r>
      <w:r w:rsidR="006A1020">
        <w:rPr>
          <w:lang w:val="en-US"/>
        </w:rPr>
        <w:t xml:space="preserve"> Explain why.</w:t>
      </w:r>
    </w:p>
    <w:p w14:paraId="5945B5F2" w14:textId="77777777" w:rsidR="00F74106" w:rsidRPr="00F0077F" w:rsidRDefault="00F74106" w:rsidP="00F0077F">
      <w:pPr>
        <w:pStyle w:val="ListParagraph"/>
        <w:ind w:left="1080"/>
      </w:pPr>
    </w:p>
    <w:p w14:paraId="2C655805" w14:textId="77777777" w:rsidR="00BA60F2" w:rsidRPr="00BA60F2" w:rsidRDefault="00F0077F" w:rsidP="00F0077F">
      <w:pPr>
        <w:pStyle w:val="ListParagraph"/>
        <w:ind w:left="1080"/>
        <w:rPr>
          <w:ins w:id="1375" w:author="ACER" w:date="2020-10-02T13:06:00Z"/>
          <w:i/>
          <w:iCs/>
          <w:lang w:val="en-US"/>
          <w:rPrChange w:id="1376" w:author="ACER" w:date="2020-10-02T13:07:00Z">
            <w:rPr>
              <w:ins w:id="1377" w:author="ACER" w:date="2020-10-02T13:06:00Z"/>
              <w:highlight w:val="yellow"/>
              <w:lang w:val="en-US"/>
            </w:rPr>
          </w:rPrChange>
        </w:rPr>
      </w:pPr>
      <w:r w:rsidRPr="00BA60F2">
        <w:rPr>
          <w:b/>
          <w:bCs/>
          <w:i/>
          <w:iCs/>
          <w:lang w:val="en-US"/>
          <w:rPrChange w:id="1378" w:author="ACER" w:date="2020-10-02T13:07:00Z">
            <w:rPr>
              <w:highlight w:val="yellow"/>
              <w:lang w:val="en-US"/>
            </w:rPr>
          </w:rPrChange>
        </w:rPr>
        <w:t>Answer</w:t>
      </w:r>
      <w:r w:rsidRPr="00BA60F2">
        <w:rPr>
          <w:i/>
          <w:iCs/>
          <w:lang w:val="en-US"/>
          <w:rPrChange w:id="1379" w:author="ACER" w:date="2020-10-02T13:07:00Z">
            <w:rPr>
              <w:highlight w:val="yellow"/>
              <w:lang w:val="en-US"/>
            </w:rPr>
          </w:rPrChange>
        </w:rPr>
        <w:t xml:space="preserve">: </w:t>
      </w:r>
      <w:r w:rsidRPr="00BA60F2">
        <w:rPr>
          <w:b/>
          <w:bCs/>
          <w:i/>
          <w:iCs/>
          <w:lang w:val="en-US"/>
          <w:rPrChange w:id="1380" w:author="ACER" w:date="2020-10-02T13:07:00Z">
            <w:rPr>
              <w:b/>
              <w:bCs/>
              <w:color w:val="E36C0A" w:themeColor="accent6" w:themeShade="BF"/>
              <w:highlight w:val="yellow"/>
              <w:lang w:val="en-US"/>
            </w:rPr>
          </w:rPrChange>
        </w:rPr>
        <w:t>five</w:t>
      </w:r>
      <w:r w:rsidRPr="00BA60F2">
        <w:rPr>
          <w:i/>
          <w:iCs/>
          <w:lang w:val="en-US"/>
          <w:rPrChange w:id="1381" w:author="ACER" w:date="2020-10-02T13:07:00Z">
            <w:rPr>
              <w:highlight w:val="yellow"/>
              <w:lang w:val="en-US"/>
            </w:rPr>
          </w:rPrChange>
        </w:rPr>
        <w:t xml:space="preserve"> </w:t>
      </w:r>
    </w:p>
    <w:p w14:paraId="507B009D" w14:textId="224E2EC7" w:rsidR="00F0077F" w:rsidRPr="00BA60F2" w:rsidRDefault="00F0077F" w:rsidP="00F0077F">
      <w:pPr>
        <w:pStyle w:val="ListParagraph"/>
        <w:ind w:left="1080"/>
        <w:rPr>
          <w:i/>
          <w:iCs/>
          <w:rPrChange w:id="1382" w:author="ACER" w:date="2020-10-02T13:07:00Z">
            <w:rPr>
              <w:highlight w:val="yellow"/>
            </w:rPr>
          </w:rPrChange>
        </w:rPr>
      </w:pPr>
      <w:del w:id="1383" w:author="ACER" w:date="2020-10-02T13:06:00Z">
        <w:r w:rsidRPr="00BA60F2" w:rsidDel="00BA60F2">
          <w:rPr>
            <w:i/>
            <w:iCs/>
            <w:lang w:val="en-US"/>
            <w:rPrChange w:id="1384" w:author="ACER" w:date="2020-10-02T13:07:00Z">
              <w:rPr>
                <w:highlight w:val="yellow"/>
                <w:lang w:val="en-US"/>
              </w:rPr>
            </w:rPrChange>
          </w:rPr>
          <w:delText>(</w:delText>
        </w:r>
      </w:del>
      <w:r w:rsidRPr="00BA60F2">
        <w:rPr>
          <w:i/>
          <w:iCs/>
          <w:lang w:val="en-US"/>
          <w:rPrChange w:id="1385" w:author="ACER" w:date="2020-10-02T13:07:00Z">
            <w:rPr>
              <w:highlight w:val="yellow"/>
              <w:lang w:val="en-US"/>
            </w:rPr>
          </w:rPrChange>
        </w:rPr>
        <w:t>For the difference in the two masses to have three significant figures, there must be two decimal places in the masses of the filled and empty containers. Therefore, each mass must be measured to five significant figures.</w:t>
      </w:r>
      <w:del w:id="1386" w:author="ACER" w:date="2020-10-02T13:07:00Z">
        <w:r w:rsidRPr="00BA60F2" w:rsidDel="00BA60F2">
          <w:rPr>
            <w:i/>
            <w:iCs/>
            <w:lang w:val="en-US"/>
            <w:rPrChange w:id="1387" w:author="ACER" w:date="2020-10-02T13:07:00Z">
              <w:rPr>
                <w:highlight w:val="yellow"/>
                <w:lang w:val="en-US"/>
              </w:rPr>
            </w:rPrChange>
          </w:rPr>
          <w:delText>)</w:delText>
        </w:r>
      </w:del>
    </w:p>
    <w:p w14:paraId="68875701" w14:textId="77777777" w:rsidR="000518FD" w:rsidRPr="00BA60F2" w:rsidRDefault="000518FD" w:rsidP="00F0077F">
      <w:pPr>
        <w:pStyle w:val="ListParagraph"/>
        <w:ind w:left="1080"/>
        <w:rPr>
          <w:i/>
          <w:iCs/>
          <w:lang w:val="en-US"/>
          <w:rPrChange w:id="1388" w:author="ACER" w:date="2020-10-02T13:07:00Z">
            <w:rPr>
              <w:highlight w:val="yellow"/>
              <w:lang w:val="en-US"/>
            </w:rPr>
          </w:rPrChange>
        </w:rPr>
      </w:pPr>
    </w:p>
    <w:p w14:paraId="19D36F1D" w14:textId="26528B14" w:rsidR="00F0077F" w:rsidRPr="00BA60F2" w:rsidRDefault="000518FD" w:rsidP="00F0077F">
      <w:pPr>
        <w:pStyle w:val="ListParagraph"/>
        <w:ind w:left="1080"/>
        <w:rPr>
          <w:i/>
          <w:iCs/>
          <w:rPrChange w:id="1389" w:author="ACER" w:date="2020-10-02T13:07:00Z">
            <w:rPr/>
          </w:rPrChange>
        </w:rPr>
      </w:pPr>
      <w:r w:rsidRPr="00BA60F2">
        <w:rPr>
          <w:i/>
          <w:iCs/>
          <w:lang w:val="en-US"/>
          <w:rPrChange w:id="1390" w:author="ACER" w:date="2020-10-02T13:07:00Z">
            <w:rPr>
              <w:highlight w:val="yellow"/>
              <w:lang w:val="en-US"/>
            </w:rPr>
          </w:rPrChange>
        </w:rPr>
        <w:t xml:space="preserve">Note: </w:t>
      </w:r>
      <w:r w:rsidR="00F0077F" w:rsidRPr="00BA60F2">
        <w:rPr>
          <w:i/>
          <w:iCs/>
          <w:lang w:val="en-US"/>
          <w:rPrChange w:id="1391" w:author="ACER" w:date="2020-10-02T13:07:00Z">
            <w:rPr>
              <w:highlight w:val="yellow"/>
              <w:lang w:val="en-US"/>
            </w:rPr>
          </w:rPrChange>
        </w:rPr>
        <w:t>When a calculation involves two or more steps and you write answers for intermediate steps, retain at least one nonsignificant digit for the intermediate answers. This procedure ensures that small errors from rounding at each step do not combine to affect the final result. When using a calculator, you may enter the numbers one after another, rounding only the final answer. Accumulated rounding-off errors may account for small differences among results you obtain and answers given in the text for numerical problems.</w:t>
      </w:r>
    </w:p>
    <w:p w14:paraId="771F4230" w14:textId="0E90D538" w:rsidR="006E5A1D" w:rsidRPr="00BA60F2" w:rsidRDefault="006E5A1D" w:rsidP="0062480A">
      <w:pPr>
        <w:pStyle w:val="ListParagraph"/>
        <w:ind w:left="1080"/>
        <w:rPr>
          <w:i/>
          <w:iCs/>
          <w:rPrChange w:id="1392" w:author="ACER" w:date="2020-10-02T13:07:00Z">
            <w:rPr/>
          </w:rPrChange>
        </w:rPr>
      </w:pPr>
    </w:p>
    <w:p w14:paraId="65508AE0" w14:textId="77777777" w:rsidR="00604F56" w:rsidRDefault="00604F56" w:rsidP="0062480A">
      <w:pPr>
        <w:pStyle w:val="ListParagraph"/>
        <w:ind w:left="1080"/>
      </w:pPr>
    </w:p>
    <w:p w14:paraId="01FF28F5" w14:textId="620CAE50" w:rsidR="00982B58" w:rsidRDefault="00982B58" w:rsidP="00982B58">
      <w:pPr>
        <w:pStyle w:val="ListParagraph"/>
        <w:numPr>
          <w:ilvl w:val="0"/>
          <w:numId w:val="6"/>
        </w:numPr>
      </w:pPr>
      <w:r w:rsidRPr="0051525C">
        <w:t>Evaluation/Post-tes</w:t>
      </w:r>
      <w:r w:rsidR="006E5A1D">
        <w:t>t</w:t>
      </w:r>
    </w:p>
    <w:p w14:paraId="7432E102" w14:textId="77777777" w:rsidR="006E5A1D" w:rsidRDefault="006E5A1D" w:rsidP="006E5A1D">
      <w:pPr>
        <w:pStyle w:val="ListParagraph"/>
        <w:ind w:left="1080"/>
        <w:rPr>
          <w:lang w:val="en-US"/>
        </w:rPr>
      </w:pPr>
    </w:p>
    <w:p w14:paraId="1EB20806" w14:textId="39E2E511" w:rsidR="006E5A1D" w:rsidRDefault="00031BF1" w:rsidP="006E5A1D">
      <w:pPr>
        <w:pStyle w:val="ListParagraph"/>
        <w:ind w:left="1080"/>
        <w:rPr>
          <w:ins w:id="1393" w:author="ACER" w:date="2020-10-02T13:08:00Z"/>
          <w:lang w:val="en-US"/>
        </w:rPr>
      </w:pPr>
      <w:r>
        <w:rPr>
          <w:lang w:val="en-US"/>
        </w:rPr>
        <w:t>(</w:t>
      </w:r>
      <w:r w:rsidR="006E5A1D">
        <w:rPr>
          <w:lang w:val="en-US"/>
        </w:rPr>
        <w:t>1</w:t>
      </w:r>
      <w:r>
        <w:rPr>
          <w:lang w:val="en-US"/>
        </w:rPr>
        <w:t xml:space="preserve">) </w:t>
      </w:r>
      <w:r w:rsidR="006E5A1D" w:rsidRPr="006E5A1D">
        <w:rPr>
          <w:lang w:val="en-US"/>
        </w:rPr>
        <w:t>A sample that has a mass of about 25g is placed on a balance that has a precision of ± 0.001g. How many significant figures should be reported for this measurement?</w:t>
      </w:r>
    </w:p>
    <w:p w14:paraId="507A9B49" w14:textId="77777777" w:rsidR="00032E0C" w:rsidRPr="006E5A1D" w:rsidRDefault="00032E0C" w:rsidP="006E5A1D">
      <w:pPr>
        <w:pStyle w:val="ListParagraph"/>
        <w:ind w:left="1080"/>
      </w:pPr>
    </w:p>
    <w:p w14:paraId="3E5448F7" w14:textId="77777777" w:rsidR="00032E0C" w:rsidRDefault="006E5A1D" w:rsidP="006E5A1D">
      <w:pPr>
        <w:pStyle w:val="ListParagraph"/>
        <w:ind w:left="1080"/>
        <w:rPr>
          <w:ins w:id="1394" w:author="ACER" w:date="2020-10-02T13:08:00Z"/>
          <w:i/>
          <w:iCs/>
          <w:lang w:val="en-US"/>
        </w:rPr>
      </w:pPr>
      <w:r w:rsidRPr="00032E0C">
        <w:rPr>
          <w:b/>
          <w:bCs/>
          <w:i/>
          <w:iCs/>
          <w:lang w:val="en-US"/>
          <w:rPrChange w:id="1395" w:author="ACER" w:date="2020-10-02T13:08:00Z">
            <w:rPr>
              <w:highlight w:val="yellow"/>
              <w:lang w:val="en-US"/>
            </w:rPr>
          </w:rPrChange>
        </w:rPr>
        <w:t>Answer</w:t>
      </w:r>
      <w:r w:rsidRPr="00032E0C">
        <w:rPr>
          <w:i/>
          <w:iCs/>
          <w:lang w:val="en-US"/>
          <w:rPrChange w:id="1396" w:author="ACER" w:date="2020-10-02T13:08:00Z">
            <w:rPr>
              <w:highlight w:val="yellow"/>
              <w:lang w:val="en-US"/>
            </w:rPr>
          </w:rPrChange>
        </w:rPr>
        <w:t xml:space="preserve">: </w:t>
      </w:r>
      <w:r w:rsidRPr="00032E0C">
        <w:rPr>
          <w:b/>
          <w:bCs/>
          <w:i/>
          <w:iCs/>
          <w:lang w:val="en-US"/>
          <w:rPrChange w:id="1397" w:author="ACER" w:date="2020-10-02T13:08:00Z">
            <w:rPr>
              <w:highlight w:val="yellow"/>
              <w:lang w:val="en-US"/>
            </w:rPr>
          </w:rPrChange>
        </w:rPr>
        <w:t>five</w:t>
      </w:r>
    </w:p>
    <w:p w14:paraId="2EEA8A80" w14:textId="43B60B78" w:rsidR="006E5A1D" w:rsidRPr="00032E0C" w:rsidRDefault="006E5A1D" w:rsidP="006E5A1D">
      <w:pPr>
        <w:pStyle w:val="ListParagraph"/>
        <w:ind w:left="1080"/>
        <w:rPr>
          <w:i/>
          <w:iCs/>
          <w:rPrChange w:id="1398" w:author="ACER" w:date="2020-10-02T13:08:00Z">
            <w:rPr/>
          </w:rPrChange>
        </w:rPr>
      </w:pPr>
      <w:del w:id="1399" w:author="ACER" w:date="2020-10-02T13:08:00Z">
        <w:r w:rsidRPr="00032E0C" w:rsidDel="00032E0C">
          <w:rPr>
            <w:i/>
            <w:iCs/>
            <w:lang w:val="en-US"/>
            <w:rPrChange w:id="1400" w:author="ACER" w:date="2020-10-02T13:08:00Z">
              <w:rPr>
                <w:highlight w:val="yellow"/>
                <w:lang w:val="en-US"/>
              </w:rPr>
            </w:rPrChange>
          </w:rPr>
          <w:delText>, a</w:delText>
        </w:r>
      </w:del>
      <w:ins w:id="1401" w:author="ACER" w:date="2020-10-02T13:08:00Z">
        <w:r w:rsidR="00032E0C">
          <w:rPr>
            <w:i/>
            <w:iCs/>
            <w:lang w:val="en-US"/>
          </w:rPr>
          <w:t>A</w:t>
        </w:r>
      </w:ins>
      <w:r w:rsidRPr="00032E0C">
        <w:rPr>
          <w:i/>
          <w:iCs/>
          <w:lang w:val="en-US"/>
          <w:rPrChange w:id="1402" w:author="ACER" w:date="2020-10-02T13:08:00Z">
            <w:rPr>
              <w:highlight w:val="yellow"/>
              <w:lang w:val="en-US"/>
            </w:rPr>
          </w:rPrChange>
        </w:rPr>
        <w:t>s in the measurement 24.995 g</w:t>
      </w:r>
      <w:r w:rsidR="002728F7" w:rsidRPr="00032E0C">
        <w:rPr>
          <w:i/>
          <w:iCs/>
          <w:lang w:val="en-US"/>
          <w:rPrChange w:id="1403" w:author="ACER" w:date="2020-10-02T13:08:00Z">
            <w:rPr>
              <w:highlight w:val="yellow"/>
              <w:lang w:val="en-US"/>
            </w:rPr>
          </w:rPrChange>
        </w:rPr>
        <w:t xml:space="preserve"> or 25.000 g</w:t>
      </w:r>
      <w:r w:rsidRPr="00032E0C">
        <w:rPr>
          <w:i/>
          <w:iCs/>
          <w:lang w:val="en-US"/>
          <w:rPrChange w:id="1404" w:author="ACER" w:date="2020-10-02T13:08:00Z">
            <w:rPr>
              <w:highlight w:val="yellow"/>
              <w:lang w:val="en-US"/>
            </w:rPr>
          </w:rPrChange>
        </w:rPr>
        <w:t>, the uncertainty being in the third decimal place</w:t>
      </w:r>
    </w:p>
    <w:p w14:paraId="222848BC" w14:textId="77777777" w:rsidR="006E5A1D" w:rsidRDefault="006E5A1D" w:rsidP="006E5A1D">
      <w:pPr>
        <w:pStyle w:val="ListParagraph"/>
        <w:ind w:left="1080"/>
        <w:rPr>
          <w:lang w:val="en-US"/>
        </w:rPr>
      </w:pPr>
    </w:p>
    <w:p w14:paraId="7649BE47" w14:textId="0CE0F9F3" w:rsidR="007B5ECA" w:rsidRDefault="00031BF1" w:rsidP="006E5A1D">
      <w:pPr>
        <w:pStyle w:val="ListParagraph"/>
        <w:ind w:left="1080"/>
        <w:rPr>
          <w:lang w:val="en-US"/>
        </w:rPr>
      </w:pPr>
      <w:r>
        <w:rPr>
          <w:lang w:val="en-US"/>
        </w:rPr>
        <w:t>(</w:t>
      </w:r>
      <w:r w:rsidR="007B5ECA">
        <w:rPr>
          <w:lang w:val="en-US"/>
        </w:rPr>
        <w:t>2</w:t>
      </w:r>
      <w:r>
        <w:rPr>
          <w:lang w:val="en-US"/>
        </w:rPr>
        <w:t xml:space="preserve">) </w:t>
      </w:r>
      <w:r w:rsidR="006E5A1D" w:rsidRPr="006E5A1D">
        <w:rPr>
          <w:lang w:val="en-US"/>
        </w:rPr>
        <w:t xml:space="preserve">How many significant figures are in each of the following measurements: </w:t>
      </w:r>
    </w:p>
    <w:p w14:paraId="111D6533" w14:textId="345B598B" w:rsidR="006E5A1D" w:rsidRDefault="006E5A1D" w:rsidP="006E5A1D">
      <w:pPr>
        <w:pStyle w:val="ListParagraph"/>
        <w:ind w:left="1080"/>
        <w:rPr>
          <w:ins w:id="1405" w:author="ACER" w:date="2020-10-02T13:08:00Z"/>
          <w:lang w:val="en-US"/>
        </w:rPr>
      </w:pPr>
      <w:r w:rsidRPr="006E5A1D">
        <w:rPr>
          <w:lang w:val="en-US"/>
        </w:rPr>
        <w:t>(a) 3.549 g, (b) 2.3 × 104cm, (c) 0.00134 m</w:t>
      </w:r>
      <w:r w:rsidRPr="006E5A1D">
        <w:rPr>
          <w:vertAlign w:val="superscript"/>
          <w:lang w:val="en-US"/>
        </w:rPr>
        <w:t>3</w:t>
      </w:r>
      <w:r w:rsidRPr="006E5A1D">
        <w:rPr>
          <w:lang w:val="en-US"/>
        </w:rPr>
        <w:t>?</w:t>
      </w:r>
    </w:p>
    <w:p w14:paraId="2F870B5B" w14:textId="77777777" w:rsidR="00032E0C" w:rsidRPr="006E5A1D" w:rsidRDefault="00032E0C" w:rsidP="006E5A1D">
      <w:pPr>
        <w:pStyle w:val="ListParagraph"/>
        <w:ind w:left="1080"/>
      </w:pPr>
    </w:p>
    <w:p w14:paraId="2FC00602" w14:textId="4304B104" w:rsidR="006E5A1D" w:rsidRPr="00032E0C" w:rsidRDefault="006E5A1D" w:rsidP="006E5A1D">
      <w:pPr>
        <w:pStyle w:val="ListParagraph"/>
        <w:ind w:left="1080"/>
        <w:rPr>
          <w:i/>
          <w:iCs/>
          <w:lang w:val="en-US"/>
          <w:rPrChange w:id="1406" w:author="ACER" w:date="2020-10-02T13:08:00Z">
            <w:rPr>
              <w:lang w:val="en-US"/>
            </w:rPr>
          </w:rPrChange>
        </w:rPr>
      </w:pPr>
      <w:r w:rsidRPr="00032E0C">
        <w:rPr>
          <w:b/>
          <w:bCs/>
          <w:i/>
          <w:iCs/>
          <w:lang w:val="en-US"/>
          <w:rPrChange w:id="1407" w:author="ACER" w:date="2020-10-02T13:08:00Z">
            <w:rPr>
              <w:highlight w:val="yellow"/>
              <w:lang w:val="en-US"/>
            </w:rPr>
          </w:rPrChange>
        </w:rPr>
        <w:t>Answers</w:t>
      </w:r>
      <w:r w:rsidRPr="00032E0C">
        <w:rPr>
          <w:i/>
          <w:iCs/>
          <w:lang w:val="en-US"/>
          <w:rPrChange w:id="1408" w:author="ACER" w:date="2020-10-02T13:08:00Z">
            <w:rPr>
              <w:highlight w:val="yellow"/>
              <w:lang w:val="en-US"/>
            </w:rPr>
          </w:rPrChange>
        </w:rPr>
        <w:t>: (a) four, (b) two, (c) three</w:t>
      </w:r>
    </w:p>
    <w:p w14:paraId="2607D1FA" w14:textId="77777777" w:rsidR="006E5A1D" w:rsidRPr="006E5A1D" w:rsidRDefault="006E5A1D" w:rsidP="006E5A1D">
      <w:pPr>
        <w:pStyle w:val="ListParagraph"/>
        <w:ind w:left="1080"/>
      </w:pPr>
    </w:p>
    <w:p w14:paraId="1BFFD009" w14:textId="2DE1A38A" w:rsidR="006E5A1D" w:rsidRPr="006E5A1D" w:rsidRDefault="00031BF1" w:rsidP="006E5A1D">
      <w:pPr>
        <w:pStyle w:val="ListParagraph"/>
        <w:ind w:left="1080"/>
      </w:pPr>
      <w:r>
        <w:rPr>
          <w:lang w:val="en-US"/>
        </w:rPr>
        <w:t>(</w:t>
      </w:r>
      <w:r w:rsidR="007B5ECA">
        <w:rPr>
          <w:lang w:val="en-US"/>
        </w:rPr>
        <w:t>3</w:t>
      </w:r>
      <w:r>
        <w:rPr>
          <w:lang w:val="en-US"/>
        </w:rPr>
        <w:t xml:space="preserve">) </w:t>
      </w:r>
      <w:r w:rsidR="006E5A1D" w:rsidRPr="006E5A1D">
        <w:rPr>
          <w:lang w:val="en-US"/>
        </w:rPr>
        <w:t>The width, length, and height of a small box are 15.5 cm, 27.3 cm, and 5.4 cm, respectively. Calculate the volume of the box, using the correct number of significant figures in your answer.</w:t>
      </w:r>
    </w:p>
    <w:p w14:paraId="404E5A8D" w14:textId="77777777" w:rsidR="00A31FBF" w:rsidRDefault="00A31FBF" w:rsidP="006E5A1D">
      <w:pPr>
        <w:pStyle w:val="ListParagraph"/>
        <w:ind w:left="1080"/>
        <w:rPr>
          <w:ins w:id="1409" w:author="ACER" w:date="2020-10-02T13:09:00Z"/>
          <w:b/>
          <w:bCs/>
          <w:i/>
          <w:iCs/>
          <w:lang w:val="en-US"/>
        </w:rPr>
      </w:pPr>
    </w:p>
    <w:p w14:paraId="78A90122" w14:textId="77777777" w:rsidR="0052016A" w:rsidRDefault="0052016A" w:rsidP="006E5A1D">
      <w:pPr>
        <w:pStyle w:val="ListParagraph"/>
        <w:ind w:left="1080"/>
        <w:rPr>
          <w:ins w:id="1410" w:author="ACER" w:date="2020-10-02T13:16:00Z"/>
          <w:b/>
          <w:bCs/>
          <w:i/>
          <w:iCs/>
          <w:lang w:val="en-US"/>
        </w:rPr>
      </w:pPr>
    </w:p>
    <w:p w14:paraId="6026EC2E" w14:textId="77777777" w:rsidR="0052016A" w:rsidRDefault="0052016A" w:rsidP="006E5A1D">
      <w:pPr>
        <w:pStyle w:val="ListParagraph"/>
        <w:ind w:left="1080"/>
        <w:rPr>
          <w:ins w:id="1411" w:author="ACER" w:date="2020-10-02T13:16:00Z"/>
          <w:b/>
          <w:bCs/>
          <w:i/>
          <w:iCs/>
          <w:lang w:val="en-US"/>
        </w:rPr>
      </w:pPr>
    </w:p>
    <w:p w14:paraId="2E44A549" w14:textId="77777777" w:rsidR="0052016A" w:rsidRDefault="0052016A" w:rsidP="006E5A1D">
      <w:pPr>
        <w:pStyle w:val="ListParagraph"/>
        <w:ind w:left="1080"/>
        <w:rPr>
          <w:ins w:id="1412" w:author="ACER" w:date="2020-10-02T13:16:00Z"/>
          <w:b/>
          <w:bCs/>
          <w:i/>
          <w:iCs/>
          <w:lang w:val="en-US"/>
        </w:rPr>
      </w:pPr>
    </w:p>
    <w:p w14:paraId="4973C6D4" w14:textId="503F7A53" w:rsidR="00CB7730" w:rsidRDefault="006E5A1D" w:rsidP="006E5A1D">
      <w:pPr>
        <w:pStyle w:val="ListParagraph"/>
        <w:ind w:left="1080"/>
        <w:rPr>
          <w:ins w:id="1413" w:author="ACER" w:date="2020-10-02T13:09:00Z"/>
          <w:i/>
          <w:iCs/>
          <w:lang w:val="en-US"/>
        </w:rPr>
      </w:pPr>
      <w:r w:rsidRPr="00CB7730">
        <w:rPr>
          <w:b/>
          <w:bCs/>
          <w:i/>
          <w:iCs/>
          <w:lang w:val="en-US"/>
          <w:rPrChange w:id="1414" w:author="ACER" w:date="2020-10-02T13:09:00Z">
            <w:rPr>
              <w:highlight w:val="yellow"/>
              <w:lang w:val="en-US"/>
            </w:rPr>
          </w:rPrChange>
        </w:rPr>
        <w:lastRenderedPageBreak/>
        <w:t>Answer</w:t>
      </w:r>
      <w:del w:id="1415" w:author="ACER" w:date="2020-10-02T13:09:00Z">
        <w:r w:rsidRPr="00CB7730" w:rsidDel="00CB7730">
          <w:rPr>
            <w:i/>
            <w:iCs/>
            <w:lang w:val="en-US"/>
            <w:rPrChange w:id="1416" w:author="ACER" w:date="2020-10-02T13:09:00Z">
              <w:rPr>
                <w:highlight w:val="yellow"/>
                <w:lang w:val="en-US"/>
              </w:rPr>
            </w:rPrChange>
          </w:rPr>
          <w:delText xml:space="preserve">: </w:delText>
        </w:r>
      </w:del>
    </w:p>
    <w:p w14:paraId="0F3C48A1" w14:textId="0A82729E" w:rsidR="006E5A1D" w:rsidRPr="00CB7730" w:rsidRDefault="006E5A1D" w:rsidP="006E5A1D">
      <w:pPr>
        <w:pStyle w:val="ListParagraph"/>
        <w:ind w:left="1080"/>
        <w:rPr>
          <w:i/>
          <w:iCs/>
          <w:lang w:val="en-US"/>
          <w:rPrChange w:id="1417" w:author="ACER" w:date="2020-10-02T13:09:00Z">
            <w:rPr>
              <w:lang w:val="en-US"/>
            </w:rPr>
          </w:rPrChange>
        </w:rPr>
      </w:pPr>
      <w:r w:rsidRPr="00CB7730">
        <w:rPr>
          <w:i/>
          <w:iCs/>
          <w:lang w:val="en-US"/>
          <w:rPrChange w:id="1418" w:author="ACER" w:date="2020-10-02T13:09:00Z">
            <w:rPr>
              <w:highlight w:val="yellow"/>
              <w:lang w:val="en-US"/>
            </w:rPr>
          </w:rPrChange>
        </w:rPr>
        <w:t>In reporting the volume, we can show only as many significant figures as given in the dimension with the fewest significant figures</w:t>
      </w:r>
      <w:r w:rsidR="00B9430F" w:rsidRPr="00CB7730">
        <w:rPr>
          <w:i/>
          <w:iCs/>
          <w:lang w:val="en-US"/>
          <w:rPrChange w:id="1419" w:author="ACER" w:date="2020-10-02T13:09:00Z">
            <w:rPr>
              <w:highlight w:val="yellow"/>
              <w:lang w:val="en-US"/>
            </w:rPr>
          </w:rPrChange>
        </w:rPr>
        <w:t xml:space="preserve"> (</w:t>
      </w:r>
      <w:r w:rsidRPr="00CB7730">
        <w:rPr>
          <w:i/>
          <w:iCs/>
          <w:lang w:val="en-US"/>
          <w:rPrChange w:id="1420" w:author="ACER" w:date="2020-10-02T13:09:00Z">
            <w:rPr>
              <w:highlight w:val="yellow"/>
              <w:lang w:val="en-US"/>
            </w:rPr>
          </w:rPrChange>
        </w:rPr>
        <w:t>that for the height</w:t>
      </w:r>
      <w:r w:rsidR="00B9430F" w:rsidRPr="00CB7730">
        <w:rPr>
          <w:i/>
          <w:iCs/>
          <w:lang w:val="en-US"/>
          <w:rPrChange w:id="1421" w:author="ACER" w:date="2020-10-02T13:09:00Z">
            <w:rPr>
              <w:highlight w:val="yellow"/>
              <w:lang w:val="en-US"/>
            </w:rPr>
          </w:rPrChange>
        </w:rPr>
        <w:t>, 5.4 cm</w:t>
      </w:r>
      <w:r w:rsidR="00257C0B" w:rsidRPr="00CB7730">
        <w:rPr>
          <w:i/>
          <w:iCs/>
          <w:lang w:val="en-US"/>
          <w:rPrChange w:id="1422" w:author="ACER" w:date="2020-10-02T13:09:00Z">
            <w:rPr>
              <w:highlight w:val="yellow"/>
              <w:lang w:val="en-US"/>
            </w:rPr>
          </w:rPrChange>
        </w:rPr>
        <w:t>,</w:t>
      </w:r>
      <w:r w:rsidR="00B9430F" w:rsidRPr="00CB7730">
        <w:rPr>
          <w:i/>
          <w:iCs/>
          <w:lang w:val="en-US"/>
          <w:rPrChange w:id="1423" w:author="ACER" w:date="2020-10-02T13:09:00Z">
            <w:rPr>
              <w:highlight w:val="yellow"/>
              <w:lang w:val="en-US"/>
            </w:rPr>
          </w:rPrChange>
        </w:rPr>
        <w:t xml:space="preserve"> with </w:t>
      </w:r>
      <w:r w:rsidRPr="00CB7730">
        <w:rPr>
          <w:i/>
          <w:iCs/>
          <w:lang w:val="en-US"/>
          <w:rPrChange w:id="1424" w:author="ACER" w:date="2020-10-02T13:09:00Z">
            <w:rPr>
              <w:highlight w:val="yellow"/>
              <w:lang w:val="en-US"/>
            </w:rPr>
          </w:rPrChange>
        </w:rPr>
        <w:t>two significant figures</w:t>
      </w:r>
      <w:r w:rsidR="00B9430F" w:rsidRPr="00CB7730">
        <w:rPr>
          <w:i/>
          <w:iCs/>
          <w:lang w:val="en-US"/>
          <w:rPrChange w:id="1425" w:author="ACER" w:date="2020-10-02T13:09:00Z">
            <w:rPr>
              <w:highlight w:val="yellow"/>
              <w:lang w:val="en-US"/>
            </w:rPr>
          </w:rPrChange>
        </w:rPr>
        <w:t>)</w:t>
      </w:r>
      <w:r w:rsidRPr="00CB7730">
        <w:rPr>
          <w:i/>
          <w:iCs/>
          <w:lang w:val="en-US"/>
          <w:rPrChange w:id="1426" w:author="ACER" w:date="2020-10-02T13:09:00Z">
            <w:rPr>
              <w:highlight w:val="yellow"/>
              <w:lang w:val="en-US"/>
            </w:rPr>
          </w:rPrChange>
        </w:rPr>
        <w:t>:</w:t>
      </w:r>
    </w:p>
    <w:p w14:paraId="5B58847C" w14:textId="77777777" w:rsidR="00A074FA" w:rsidRPr="00CB7730" w:rsidRDefault="00A074FA" w:rsidP="006E5A1D">
      <w:pPr>
        <w:pStyle w:val="ListParagraph"/>
        <w:ind w:left="1080"/>
        <w:rPr>
          <w:i/>
          <w:iCs/>
          <w:lang w:val="en-US"/>
          <w:rPrChange w:id="1427" w:author="ACER" w:date="2020-10-02T13:09:00Z">
            <w:rPr>
              <w:lang w:val="en-US"/>
            </w:rPr>
          </w:rPrChange>
        </w:rPr>
      </w:pPr>
    </w:p>
    <w:p w14:paraId="64AE7BDA" w14:textId="066EDC0B" w:rsidR="00A074FA" w:rsidRPr="00CB7730" w:rsidRDefault="00A074FA" w:rsidP="006E5A1D">
      <w:pPr>
        <w:pStyle w:val="ListParagraph"/>
        <w:ind w:left="1080"/>
        <w:rPr>
          <w:i/>
          <w:iCs/>
          <w:rPrChange w:id="1428" w:author="ACER" w:date="2020-10-02T13:09:00Z">
            <w:rPr/>
          </w:rPrChange>
        </w:rPr>
      </w:pPr>
      <w:r w:rsidRPr="00CB7730">
        <w:rPr>
          <w:i/>
          <w:iCs/>
          <w:rPrChange w:id="1429" w:author="ACER" w:date="2020-10-02T13:09:00Z">
            <w:rPr/>
          </w:rPrChange>
        </w:rPr>
        <w:t xml:space="preserve">      </w:t>
      </w:r>
      <w:r w:rsidRPr="00CB7730">
        <w:rPr>
          <w:i/>
          <w:iCs/>
          <w:noProof/>
          <w:rPrChange w:id="1430" w:author="ACER" w:date="2020-10-02T13:09:00Z">
            <w:rPr>
              <w:noProof/>
            </w:rPr>
          </w:rPrChange>
        </w:rPr>
        <w:drawing>
          <wp:inline distT="0" distB="0" distL="0" distR="0" wp14:anchorId="275A788A" wp14:editId="79FBD76A">
            <wp:extent cx="4734046" cy="386917"/>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21873" cy="410441"/>
                    </a:xfrm>
                    <a:prstGeom prst="rect">
                      <a:avLst/>
                    </a:prstGeom>
                  </pic:spPr>
                </pic:pic>
              </a:graphicData>
            </a:graphic>
          </wp:inline>
        </w:drawing>
      </w:r>
    </w:p>
    <w:p w14:paraId="46ACF68A" w14:textId="77777777" w:rsidR="00790224" w:rsidRPr="00CB7730" w:rsidRDefault="00790224" w:rsidP="00790224">
      <w:pPr>
        <w:pStyle w:val="ListParagraph"/>
        <w:ind w:left="1080"/>
        <w:rPr>
          <w:i/>
          <w:iCs/>
          <w:lang w:val="en-US"/>
          <w:rPrChange w:id="1431" w:author="ACER" w:date="2020-10-02T13:09:00Z">
            <w:rPr>
              <w:lang w:val="en-US"/>
            </w:rPr>
          </w:rPrChange>
        </w:rPr>
      </w:pPr>
    </w:p>
    <w:p w14:paraId="75EE65B5" w14:textId="3112B176" w:rsidR="00790224" w:rsidRPr="00790224" w:rsidRDefault="00EB0586" w:rsidP="00790224">
      <w:pPr>
        <w:pStyle w:val="ListParagraph"/>
        <w:ind w:left="1080"/>
      </w:pPr>
      <w:r w:rsidRPr="00CB7730">
        <w:rPr>
          <w:i/>
          <w:iCs/>
          <w:lang w:val="en-US"/>
          <w:rPrChange w:id="1432" w:author="ACER" w:date="2020-10-02T13:09:00Z">
            <w:rPr>
              <w:lang w:val="en-US"/>
            </w:rPr>
          </w:rPrChange>
        </w:rPr>
        <w:t xml:space="preserve">Note: </w:t>
      </w:r>
      <w:r w:rsidR="00790224" w:rsidRPr="00CB7730">
        <w:rPr>
          <w:i/>
          <w:iCs/>
          <w:lang w:val="en-US"/>
          <w:rPrChange w:id="1433" w:author="ACER" w:date="2020-10-02T13:09:00Z">
            <w:rPr>
              <w:lang w:val="en-US"/>
            </w:rPr>
          </w:rPrChange>
        </w:rPr>
        <w:t>A calculator used for this calculation shows 2285.01, which we must round off to two significant figures. Because the resulting number is 2300, it is best reported in exponential notation, 2.3 × 103, to clearly indicate two significant figures.</w:t>
      </w:r>
    </w:p>
    <w:p w14:paraId="1B882302" w14:textId="50B3C570" w:rsidR="006E5A1D" w:rsidRDefault="006E5A1D" w:rsidP="006E5A1D">
      <w:pPr>
        <w:pStyle w:val="ListParagraph"/>
        <w:ind w:left="1080"/>
      </w:pPr>
    </w:p>
    <w:p w14:paraId="024B932A" w14:textId="18F49C0E" w:rsidR="00790224" w:rsidRDefault="004123B3" w:rsidP="00790224">
      <w:pPr>
        <w:pStyle w:val="ListParagraph"/>
        <w:ind w:left="1080"/>
        <w:rPr>
          <w:ins w:id="1434" w:author="ACER" w:date="2020-10-02T13:09:00Z"/>
          <w:lang w:val="en-US"/>
        </w:rPr>
      </w:pPr>
      <w:r>
        <w:rPr>
          <w:lang w:val="en-US"/>
        </w:rPr>
        <w:t>(</w:t>
      </w:r>
      <w:r w:rsidR="00790224">
        <w:rPr>
          <w:lang w:val="en-US"/>
        </w:rPr>
        <w:t>4</w:t>
      </w:r>
      <w:r>
        <w:rPr>
          <w:lang w:val="en-US"/>
        </w:rPr>
        <w:t>)</w:t>
      </w:r>
      <w:r w:rsidR="00EB0586">
        <w:rPr>
          <w:lang w:val="en-US"/>
        </w:rPr>
        <w:t xml:space="preserve"> </w:t>
      </w:r>
      <w:r w:rsidR="00790224" w:rsidRPr="00790224">
        <w:rPr>
          <w:lang w:val="en-US"/>
        </w:rPr>
        <w:t>It takes 10.5 s for a sprinter to run 100.00 m. Calculate her average speed in meters per second, and express the result to the correct number of significant figures.</w:t>
      </w:r>
    </w:p>
    <w:p w14:paraId="7B138DD7" w14:textId="77777777" w:rsidR="00A31FBF" w:rsidRPr="00790224" w:rsidRDefault="00A31FBF" w:rsidP="00790224">
      <w:pPr>
        <w:pStyle w:val="ListParagraph"/>
        <w:ind w:left="1080"/>
      </w:pPr>
    </w:p>
    <w:p w14:paraId="7DF4783C" w14:textId="77777777" w:rsidR="00A31FBF" w:rsidRDefault="00790224" w:rsidP="00790224">
      <w:pPr>
        <w:pStyle w:val="ListParagraph"/>
        <w:ind w:left="1080"/>
        <w:rPr>
          <w:ins w:id="1435" w:author="ACER" w:date="2020-10-02T13:10:00Z"/>
          <w:i/>
          <w:iCs/>
          <w:lang w:val="en-US"/>
        </w:rPr>
      </w:pPr>
      <w:r w:rsidRPr="00A31FBF">
        <w:rPr>
          <w:b/>
          <w:bCs/>
          <w:i/>
          <w:iCs/>
          <w:lang w:val="en-US"/>
          <w:rPrChange w:id="1436" w:author="ACER" w:date="2020-10-02T13:10:00Z">
            <w:rPr>
              <w:highlight w:val="yellow"/>
              <w:lang w:val="en-US"/>
            </w:rPr>
          </w:rPrChange>
        </w:rPr>
        <w:t>Answer</w:t>
      </w:r>
      <w:del w:id="1437" w:author="ACER" w:date="2020-10-02T13:10:00Z">
        <w:r w:rsidRPr="00A31FBF" w:rsidDel="00A31FBF">
          <w:rPr>
            <w:i/>
            <w:iCs/>
            <w:lang w:val="en-US"/>
            <w:rPrChange w:id="1438" w:author="ACER" w:date="2020-10-02T13:09:00Z">
              <w:rPr>
                <w:highlight w:val="yellow"/>
                <w:lang w:val="en-US"/>
              </w:rPr>
            </w:rPrChange>
          </w:rPr>
          <w:delText>:</w:delText>
        </w:r>
      </w:del>
      <w:ins w:id="1439" w:author="ACER" w:date="2020-10-02T13:10:00Z">
        <w:r w:rsidR="00A31FBF">
          <w:rPr>
            <w:i/>
            <w:iCs/>
            <w:lang w:val="en-US"/>
          </w:rPr>
          <w:t xml:space="preserve">: </w:t>
        </w:r>
      </w:ins>
      <w:del w:id="1440" w:author="ACER" w:date="2020-10-02T13:10:00Z">
        <w:r w:rsidRPr="00A31FBF" w:rsidDel="00A31FBF">
          <w:rPr>
            <w:i/>
            <w:iCs/>
            <w:lang w:val="en-US"/>
            <w:rPrChange w:id="1441" w:author="ACER" w:date="2020-10-02T13:09:00Z">
              <w:rPr>
                <w:highlight w:val="yellow"/>
                <w:lang w:val="en-US"/>
              </w:rPr>
            </w:rPrChange>
          </w:rPr>
          <w:delText xml:space="preserve"> </w:delText>
        </w:r>
      </w:del>
      <w:r w:rsidRPr="00A31FBF">
        <w:rPr>
          <w:i/>
          <w:iCs/>
          <w:lang w:val="en-US"/>
          <w:rPrChange w:id="1442" w:author="ACER" w:date="2020-10-02T13:09:00Z">
            <w:rPr>
              <w:highlight w:val="yellow"/>
              <w:lang w:val="en-US"/>
            </w:rPr>
          </w:rPrChange>
        </w:rPr>
        <w:t>9.52</w:t>
      </w:r>
      <w:r w:rsidR="00D93AC3" w:rsidRPr="00A31FBF">
        <w:rPr>
          <w:i/>
          <w:iCs/>
          <w:lang w:val="en-US"/>
          <w:rPrChange w:id="1443" w:author="ACER" w:date="2020-10-02T13:09:00Z">
            <w:rPr>
              <w:highlight w:val="yellow"/>
              <w:lang w:val="en-US"/>
            </w:rPr>
          </w:rPrChange>
        </w:rPr>
        <w:t xml:space="preserve"> </w:t>
      </w:r>
      <w:r w:rsidRPr="00A31FBF">
        <w:rPr>
          <w:i/>
          <w:iCs/>
          <w:lang w:val="en-US"/>
          <w:rPrChange w:id="1444" w:author="ACER" w:date="2020-10-02T13:09:00Z">
            <w:rPr>
              <w:highlight w:val="yellow"/>
              <w:lang w:val="en-US"/>
            </w:rPr>
          </w:rPrChange>
        </w:rPr>
        <w:t xml:space="preserve">m/s </w:t>
      </w:r>
      <w:del w:id="1445" w:author="ACER" w:date="2020-10-02T13:10:00Z">
        <w:r w:rsidRPr="00A31FBF" w:rsidDel="00A31FBF">
          <w:rPr>
            <w:i/>
            <w:iCs/>
            <w:lang w:val="en-US"/>
            <w:rPrChange w:id="1446" w:author="ACER" w:date="2020-10-02T13:09:00Z">
              <w:rPr>
                <w:highlight w:val="yellow"/>
                <w:lang w:val="en-US"/>
              </w:rPr>
            </w:rPrChange>
          </w:rPr>
          <w:delText>(</w:delText>
        </w:r>
      </w:del>
    </w:p>
    <w:p w14:paraId="28596044" w14:textId="1BD8B753" w:rsidR="00790224" w:rsidRPr="00A31FBF" w:rsidRDefault="00790224" w:rsidP="00790224">
      <w:pPr>
        <w:pStyle w:val="ListParagraph"/>
        <w:ind w:left="1080"/>
        <w:rPr>
          <w:i/>
          <w:iCs/>
          <w:rPrChange w:id="1447" w:author="ACER" w:date="2020-10-02T13:09:00Z">
            <w:rPr/>
          </w:rPrChange>
        </w:rPr>
      </w:pPr>
      <w:del w:id="1448" w:author="ACER" w:date="2020-10-02T13:10:00Z">
        <w:r w:rsidRPr="00A31FBF" w:rsidDel="00A31FBF">
          <w:rPr>
            <w:i/>
            <w:iCs/>
            <w:lang w:val="en-US"/>
            <w:rPrChange w:id="1449" w:author="ACER" w:date="2020-10-02T13:09:00Z">
              <w:rPr>
                <w:highlight w:val="yellow"/>
                <w:lang w:val="en-US"/>
              </w:rPr>
            </w:rPrChange>
          </w:rPr>
          <w:delText>t</w:delText>
        </w:r>
      </w:del>
      <w:ins w:id="1450" w:author="ACER" w:date="2020-10-02T13:10:00Z">
        <w:r w:rsidR="00A31FBF">
          <w:rPr>
            <w:i/>
            <w:iCs/>
            <w:lang w:val="en-US"/>
          </w:rPr>
          <w:t>T</w:t>
        </w:r>
      </w:ins>
      <w:r w:rsidRPr="00A31FBF">
        <w:rPr>
          <w:i/>
          <w:iCs/>
          <w:lang w:val="en-US"/>
          <w:rPrChange w:id="1451" w:author="ACER" w:date="2020-10-02T13:09:00Z">
            <w:rPr>
              <w:highlight w:val="yellow"/>
              <w:lang w:val="en-US"/>
            </w:rPr>
          </w:rPrChange>
        </w:rPr>
        <w:t>hree significant figures following 10.5 s</w:t>
      </w:r>
      <w:r w:rsidR="00C8457F" w:rsidRPr="00A31FBF">
        <w:rPr>
          <w:i/>
          <w:iCs/>
          <w:lang w:val="en-US"/>
          <w:rPrChange w:id="1452" w:author="ACER" w:date="2020-10-02T13:09:00Z">
            <w:rPr>
              <w:highlight w:val="yellow"/>
              <w:lang w:val="en-US"/>
            </w:rPr>
          </w:rPrChange>
        </w:rPr>
        <w:t xml:space="preserve"> with the least number of significant figures</w:t>
      </w:r>
      <w:del w:id="1453" w:author="ACER" w:date="2020-10-02T13:10:00Z">
        <w:r w:rsidRPr="00A31FBF" w:rsidDel="00A31FBF">
          <w:rPr>
            <w:i/>
            <w:iCs/>
            <w:lang w:val="en-US"/>
            <w:rPrChange w:id="1454" w:author="ACER" w:date="2020-10-02T13:09:00Z">
              <w:rPr>
                <w:highlight w:val="yellow"/>
                <w:lang w:val="en-US"/>
              </w:rPr>
            </w:rPrChange>
          </w:rPr>
          <w:delText>)</w:delText>
        </w:r>
      </w:del>
    </w:p>
    <w:p w14:paraId="1BAA3EFE" w14:textId="6D3F5FED" w:rsidR="006E5A1D" w:rsidRDefault="006E5A1D" w:rsidP="006E5A1D">
      <w:pPr>
        <w:pStyle w:val="ListParagraph"/>
        <w:ind w:left="1080"/>
      </w:pPr>
    </w:p>
    <w:p w14:paraId="58F1FD2D" w14:textId="77777777" w:rsidR="007E107C" w:rsidRDefault="007E107C" w:rsidP="007E107C">
      <w:pPr>
        <w:spacing w:after="0" w:line="360" w:lineRule="auto"/>
        <w:rPr>
          <w:rFonts w:ascii="Georgia" w:hAnsi="Georgia"/>
          <w:b/>
          <w:sz w:val="24"/>
          <w:szCs w:val="24"/>
        </w:rPr>
      </w:pPr>
    </w:p>
    <w:p w14:paraId="7542A416" w14:textId="48DEBCEF" w:rsidR="007E107C" w:rsidRPr="009042D0" w:rsidRDefault="007E107C" w:rsidP="007E107C">
      <w:pPr>
        <w:spacing w:after="0" w:line="360" w:lineRule="auto"/>
        <w:rPr>
          <w:rFonts w:ascii="Georgia" w:hAnsi="Georgia"/>
          <w:b/>
          <w:sz w:val="24"/>
          <w:szCs w:val="24"/>
        </w:rPr>
      </w:pPr>
      <w:r w:rsidRPr="009042D0">
        <w:rPr>
          <w:rFonts w:ascii="Georgia" w:hAnsi="Georgia"/>
          <w:b/>
          <w:sz w:val="24"/>
          <w:szCs w:val="24"/>
        </w:rPr>
        <w:t xml:space="preserve">LESSON </w:t>
      </w:r>
      <w:r>
        <w:rPr>
          <w:rFonts w:ascii="Georgia" w:hAnsi="Georgia"/>
          <w:b/>
          <w:sz w:val="24"/>
          <w:szCs w:val="24"/>
        </w:rPr>
        <w:t>5</w:t>
      </w:r>
      <w:r w:rsidRPr="009042D0">
        <w:rPr>
          <w:rFonts w:ascii="Georgia" w:hAnsi="Georgia"/>
          <w:b/>
          <w:sz w:val="24"/>
          <w:szCs w:val="24"/>
        </w:rPr>
        <w:t xml:space="preserve">. </w:t>
      </w:r>
      <w:r w:rsidRPr="007E107C">
        <w:rPr>
          <w:rFonts w:ascii="Georgia" w:hAnsi="Georgia"/>
          <w:b/>
          <w:sz w:val="24"/>
          <w:szCs w:val="24"/>
        </w:rPr>
        <w:t>DIMENSIONAL ANALYSIS</w:t>
      </w:r>
    </w:p>
    <w:p w14:paraId="189DD6AE" w14:textId="137AD7C0" w:rsidR="007E107C" w:rsidDel="0052016A" w:rsidRDefault="007E107C" w:rsidP="007E107C">
      <w:pPr>
        <w:pStyle w:val="ListParagraph"/>
        <w:numPr>
          <w:ilvl w:val="0"/>
          <w:numId w:val="30"/>
        </w:numPr>
        <w:spacing w:line="360" w:lineRule="auto"/>
        <w:rPr>
          <w:del w:id="1455" w:author="ACER" w:date="2020-10-02T13:17:00Z"/>
        </w:rPr>
      </w:pPr>
      <w:del w:id="1456" w:author="ACER" w:date="2020-10-02T13:17:00Z">
        <w:r w:rsidRPr="0051525C" w:rsidDel="0052016A">
          <w:delText>Learning Outcomes</w:delText>
        </w:r>
      </w:del>
    </w:p>
    <w:p w14:paraId="3DFFCFC2" w14:textId="5A4C1DB5" w:rsidR="003840C7" w:rsidDel="0052016A" w:rsidRDefault="007E107C" w:rsidP="008C0DDF">
      <w:pPr>
        <w:spacing w:after="120" w:line="240" w:lineRule="auto"/>
        <w:ind w:left="357" w:firstLine="720"/>
        <w:rPr>
          <w:del w:id="1457" w:author="ACER" w:date="2020-10-02T13:17:00Z"/>
          <w:rFonts w:ascii="Georgia" w:hAnsi="Georgia"/>
          <w:sz w:val="24"/>
          <w:szCs w:val="24"/>
        </w:rPr>
      </w:pPr>
      <w:del w:id="1458" w:author="ACER" w:date="2020-10-02T13:17:00Z">
        <w:r w:rsidRPr="003D3923" w:rsidDel="0052016A">
          <w:rPr>
            <w:rFonts w:ascii="Georgia" w:hAnsi="Georgia"/>
            <w:sz w:val="24"/>
            <w:szCs w:val="24"/>
          </w:rPr>
          <w:delText xml:space="preserve">At the end of the lesson, </w:delText>
        </w:r>
        <w:r w:rsidR="004E1F65" w:rsidDel="0052016A">
          <w:rPr>
            <w:rFonts w:ascii="Georgia" w:hAnsi="Georgia"/>
            <w:sz w:val="24"/>
            <w:szCs w:val="24"/>
          </w:rPr>
          <w:delText>you</w:delText>
        </w:r>
        <w:r w:rsidRPr="003D3923" w:rsidDel="0052016A">
          <w:rPr>
            <w:rFonts w:ascii="Georgia" w:hAnsi="Georgia"/>
            <w:sz w:val="24"/>
            <w:szCs w:val="24"/>
          </w:rPr>
          <w:delText xml:space="preserve"> can</w:delText>
        </w:r>
        <w:r w:rsidDel="0052016A">
          <w:rPr>
            <w:rFonts w:ascii="Georgia" w:hAnsi="Georgia"/>
            <w:sz w:val="24"/>
            <w:szCs w:val="24"/>
          </w:rPr>
          <w:delText xml:space="preserve"> </w:delText>
        </w:r>
      </w:del>
    </w:p>
    <w:p w14:paraId="73C91355" w14:textId="72846DDB" w:rsidR="003840C7" w:rsidDel="0052016A" w:rsidRDefault="003840C7" w:rsidP="003840C7">
      <w:pPr>
        <w:pStyle w:val="ListParagraph"/>
        <w:numPr>
          <w:ilvl w:val="0"/>
          <w:numId w:val="31"/>
        </w:numPr>
        <w:rPr>
          <w:del w:id="1459" w:author="ACER" w:date="2020-10-02T13:17:00Z"/>
        </w:rPr>
      </w:pPr>
      <w:del w:id="1460" w:author="ACER" w:date="2020-10-02T13:17:00Z">
        <w:r w:rsidDel="0052016A">
          <w:delText>A</w:delText>
        </w:r>
        <w:r w:rsidR="007E107C" w:rsidRPr="003840C7" w:rsidDel="0052016A">
          <w:delText>ttach the appropriate SI units to defined quantities</w:delText>
        </w:r>
        <w:r w:rsidDel="0052016A">
          <w:delText>;</w:delText>
        </w:r>
        <w:r w:rsidR="007E107C" w:rsidRPr="003840C7" w:rsidDel="0052016A">
          <w:delText xml:space="preserve"> and </w:delText>
        </w:r>
      </w:del>
    </w:p>
    <w:p w14:paraId="22DD1E8E" w14:textId="4F44C58D" w:rsidR="007E107C" w:rsidRPr="003840C7" w:rsidDel="0052016A" w:rsidRDefault="003840C7" w:rsidP="003840C7">
      <w:pPr>
        <w:pStyle w:val="ListParagraph"/>
        <w:numPr>
          <w:ilvl w:val="0"/>
          <w:numId w:val="31"/>
        </w:numPr>
        <w:rPr>
          <w:del w:id="1461" w:author="ACER" w:date="2020-10-02T13:17:00Z"/>
        </w:rPr>
      </w:pPr>
      <w:del w:id="1462" w:author="ACER" w:date="2020-10-02T13:17:00Z">
        <w:r w:rsidDel="0052016A">
          <w:delText>E</w:delText>
        </w:r>
        <w:r w:rsidR="007E107C" w:rsidRPr="003840C7" w:rsidDel="0052016A">
          <w:delText>mploy dimensional analysis in calculations</w:delText>
        </w:r>
      </w:del>
    </w:p>
    <w:p w14:paraId="42ADF605" w14:textId="1C5BA218" w:rsidR="007E107C" w:rsidRPr="00FC7911" w:rsidDel="0052016A" w:rsidRDefault="007E107C" w:rsidP="007E107C">
      <w:pPr>
        <w:pStyle w:val="ListParagraph"/>
        <w:ind w:left="1437"/>
        <w:rPr>
          <w:del w:id="1463" w:author="ACER" w:date="2020-10-02T13:17:00Z"/>
        </w:rPr>
      </w:pPr>
    </w:p>
    <w:p w14:paraId="43E75D66" w14:textId="24EAF14B" w:rsidR="007E107C" w:rsidDel="0052016A" w:rsidRDefault="007E107C" w:rsidP="007E107C">
      <w:pPr>
        <w:pStyle w:val="ListParagraph"/>
        <w:numPr>
          <w:ilvl w:val="0"/>
          <w:numId w:val="30"/>
        </w:numPr>
        <w:rPr>
          <w:del w:id="1464" w:author="ACER" w:date="2020-10-02T13:17:00Z"/>
        </w:rPr>
      </w:pPr>
      <w:del w:id="1465" w:author="ACER" w:date="2020-10-02T13:17:00Z">
        <w:r w:rsidRPr="0051525C" w:rsidDel="0052016A">
          <w:delText>Time Allotment</w:delText>
        </w:r>
      </w:del>
    </w:p>
    <w:p w14:paraId="1DF6DDF6" w14:textId="43238540" w:rsidR="007E107C" w:rsidDel="0052016A" w:rsidRDefault="007E107C" w:rsidP="007E107C">
      <w:pPr>
        <w:pStyle w:val="ListParagraph"/>
        <w:ind w:left="1080"/>
        <w:rPr>
          <w:del w:id="1466" w:author="ACER" w:date="2020-10-02T13:17:00Z"/>
        </w:rPr>
      </w:pPr>
      <w:del w:id="1467" w:author="ACER" w:date="2020-10-02T13:17:00Z">
        <w:r w:rsidDel="0052016A">
          <w:delText>1 session (1.5 hours)</w:delText>
        </w:r>
      </w:del>
    </w:p>
    <w:p w14:paraId="22ADD9EC" w14:textId="44BBAE9C" w:rsidR="007E107C" w:rsidRPr="0051525C" w:rsidDel="0052016A" w:rsidRDefault="007E107C" w:rsidP="007E107C">
      <w:pPr>
        <w:pStyle w:val="ListParagraph"/>
        <w:ind w:left="1080"/>
        <w:rPr>
          <w:del w:id="1468" w:author="ACER" w:date="2020-10-02T13:17:00Z"/>
        </w:rPr>
      </w:pPr>
    </w:p>
    <w:p w14:paraId="028DE504" w14:textId="2E30605D" w:rsidR="007E107C" w:rsidDel="0052016A" w:rsidRDefault="007E107C" w:rsidP="007E107C">
      <w:pPr>
        <w:pStyle w:val="ListParagraph"/>
        <w:numPr>
          <w:ilvl w:val="0"/>
          <w:numId w:val="30"/>
        </w:numPr>
        <w:rPr>
          <w:del w:id="1469" w:author="ACER" w:date="2020-10-02T13:17:00Z"/>
        </w:rPr>
      </w:pPr>
      <w:del w:id="1470" w:author="ACER" w:date="2020-10-02T13:17:00Z">
        <w:r w:rsidRPr="0051525C" w:rsidDel="0052016A">
          <w:delText>Discussion</w:delText>
        </w:r>
      </w:del>
    </w:p>
    <w:p w14:paraId="5F4BC692" w14:textId="10ED8969" w:rsidR="00691E94" w:rsidDel="0052016A" w:rsidRDefault="00691E94" w:rsidP="00691E94">
      <w:pPr>
        <w:pStyle w:val="ListParagraph"/>
        <w:ind w:left="1080"/>
        <w:rPr>
          <w:del w:id="1471" w:author="ACER" w:date="2020-10-02T13:17:00Z"/>
          <w:lang w:val="en-US"/>
        </w:rPr>
      </w:pPr>
    </w:p>
    <w:p w14:paraId="5EF9B5AB" w14:textId="60EF1C5C" w:rsidR="00AB2697" w:rsidDel="0052016A" w:rsidRDefault="00691E94" w:rsidP="00691E94">
      <w:pPr>
        <w:pStyle w:val="ListParagraph"/>
        <w:ind w:left="1080"/>
        <w:rPr>
          <w:del w:id="1472" w:author="ACER" w:date="2020-10-02T13:17:00Z"/>
          <w:lang w:val="en-US"/>
        </w:rPr>
      </w:pPr>
      <w:del w:id="1473" w:author="ACER" w:date="2020-10-02T13:17:00Z">
        <w:r w:rsidRPr="00691E94" w:rsidDel="0052016A">
          <w:rPr>
            <w:lang w:val="en-US"/>
          </w:rPr>
          <w:delText>Throughout the text</w:delText>
        </w:r>
        <w:r w:rsidR="00A612BE" w:rsidDel="0052016A">
          <w:rPr>
            <w:lang w:val="en-US"/>
          </w:rPr>
          <w:delText>,</w:delText>
        </w:r>
        <w:r w:rsidRPr="00691E94" w:rsidDel="0052016A">
          <w:rPr>
            <w:lang w:val="en-US"/>
          </w:rPr>
          <w:delText xml:space="preserve"> we use dimensional analysis in solving problems. In this approach, units are multiplied together, divided into each other, or “canceled.”</w:delText>
        </w:r>
      </w:del>
    </w:p>
    <w:p w14:paraId="27EB48DB" w14:textId="501FD674" w:rsidR="00AB2697" w:rsidDel="0052016A" w:rsidRDefault="00AB2697" w:rsidP="00691E94">
      <w:pPr>
        <w:pStyle w:val="ListParagraph"/>
        <w:ind w:left="1080"/>
        <w:rPr>
          <w:del w:id="1474" w:author="ACER" w:date="2020-10-02T13:17:00Z"/>
          <w:lang w:val="en-US"/>
        </w:rPr>
      </w:pPr>
    </w:p>
    <w:p w14:paraId="19F9C7F8" w14:textId="24E41CB1" w:rsidR="001D1DB1" w:rsidDel="0052016A" w:rsidRDefault="00AB2697" w:rsidP="00691E94">
      <w:pPr>
        <w:pStyle w:val="ListParagraph"/>
        <w:ind w:left="1080"/>
        <w:rPr>
          <w:del w:id="1475" w:author="ACER" w:date="2020-10-02T13:17:00Z"/>
          <w:lang w:val="en-US"/>
        </w:rPr>
      </w:pPr>
      <w:del w:id="1476" w:author="ACER" w:date="2020-10-02T13:17:00Z">
        <w:r w:rsidRPr="00AB2697" w:rsidDel="0052016A">
          <w:rPr>
            <w:b/>
            <w:bCs/>
            <w:lang w:val="en-US"/>
          </w:rPr>
          <w:delText>D</w:delText>
        </w:r>
        <w:r w:rsidR="00691E94" w:rsidRPr="00691E94" w:rsidDel="0052016A">
          <w:rPr>
            <w:b/>
            <w:bCs/>
            <w:lang w:val="en-US"/>
          </w:rPr>
          <w:delText>imensional analysis</w:delText>
        </w:r>
        <w:r w:rsidR="00691E94" w:rsidRPr="00691E94" w:rsidDel="0052016A">
          <w:rPr>
            <w:lang w:val="en-US"/>
          </w:rPr>
          <w:delText xml:space="preserve"> </w:delText>
        </w:r>
      </w:del>
    </w:p>
    <w:p w14:paraId="2FB2B5E4" w14:textId="25A3EA4D" w:rsidR="00CB01DB" w:rsidDel="0052016A" w:rsidRDefault="00180078" w:rsidP="00CB01DB">
      <w:pPr>
        <w:pStyle w:val="ListParagraph"/>
        <w:ind w:left="1080"/>
        <w:rPr>
          <w:del w:id="1477" w:author="ACER" w:date="2020-10-02T13:17:00Z"/>
          <w:lang w:val="en-US"/>
        </w:rPr>
      </w:pPr>
      <w:del w:id="1478" w:author="ACER" w:date="2020-10-02T13:17:00Z">
        <w:r w:rsidDel="0052016A">
          <w:rPr>
            <w:lang w:val="en-US"/>
          </w:rPr>
          <w:delText xml:space="preserve">It is a problem-solving method that uses the fact that any number or expression can be multiplied by one without changing its value. It is also called </w:delText>
        </w:r>
        <w:r w:rsidRPr="00CB01DB" w:rsidDel="0052016A">
          <w:rPr>
            <w:b/>
            <w:bCs/>
            <w:i/>
            <w:iCs/>
            <w:lang w:val="en-US"/>
          </w:rPr>
          <w:delText>Factor-Label Method</w:delText>
        </w:r>
        <w:r w:rsidRPr="00CB01DB" w:rsidDel="0052016A">
          <w:rPr>
            <w:b/>
            <w:bCs/>
            <w:lang w:val="en-US"/>
          </w:rPr>
          <w:delText xml:space="preserve"> or the </w:delText>
        </w:r>
        <w:r w:rsidRPr="00CB01DB" w:rsidDel="0052016A">
          <w:rPr>
            <w:b/>
            <w:bCs/>
            <w:i/>
            <w:iCs/>
            <w:lang w:val="en-US"/>
          </w:rPr>
          <w:delText>Unit Factor Method</w:delText>
        </w:r>
        <w:r w:rsidDel="0052016A">
          <w:rPr>
            <w:lang w:val="en-US"/>
          </w:rPr>
          <w:delText>.</w:delText>
        </w:r>
        <w:r w:rsidR="00CB01DB" w:rsidRPr="00CB01DB" w:rsidDel="0052016A">
          <w:rPr>
            <w:lang w:val="en-US"/>
          </w:rPr>
          <w:delText xml:space="preserve"> </w:delText>
        </w:r>
        <w:r w:rsidR="00CB01DB" w:rsidRPr="00691E94" w:rsidDel="0052016A">
          <w:rPr>
            <w:lang w:val="en-US"/>
          </w:rPr>
          <w:delText>The key to using dimensional analysis is the correct use of conversion factors to change one unit into another.</w:delText>
        </w:r>
      </w:del>
    </w:p>
    <w:p w14:paraId="2D51BB76" w14:textId="1C605AA6" w:rsidR="001D1DB1" w:rsidDel="0052016A" w:rsidRDefault="001D1DB1" w:rsidP="00691E94">
      <w:pPr>
        <w:pStyle w:val="ListParagraph"/>
        <w:ind w:left="1080"/>
        <w:rPr>
          <w:del w:id="1479" w:author="ACER" w:date="2020-10-02T13:17:00Z"/>
          <w:lang w:val="en-US"/>
        </w:rPr>
      </w:pPr>
    </w:p>
    <w:p w14:paraId="54D0E6AB" w14:textId="7FE73723" w:rsidR="00691E94" w:rsidDel="0052016A" w:rsidRDefault="001D1DB1" w:rsidP="00691E94">
      <w:pPr>
        <w:pStyle w:val="ListParagraph"/>
        <w:ind w:left="1080"/>
        <w:rPr>
          <w:del w:id="1480" w:author="ACER" w:date="2020-10-02T13:17:00Z"/>
          <w:lang w:val="en-US"/>
        </w:rPr>
      </w:pPr>
      <w:del w:id="1481" w:author="ACER" w:date="2020-10-02T13:17:00Z">
        <w:r w:rsidDel="0052016A">
          <w:rPr>
            <w:lang w:val="en-US"/>
          </w:rPr>
          <w:delText xml:space="preserve">It </w:delText>
        </w:r>
        <w:r w:rsidR="00691E94" w:rsidRPr="00691E94" w:rsidDel="0052016A">
          <w:rPr>
            <w:lang w:val="en-US"/>
          </w:rPr>
          <w:delText>helps ensure that solutions to problems yield the proper units.</w:delText>
        </w:r>
        <w:r w:rsidR="00AB2697" w:rsidDel="0052016A">
          <w:rPr>
            <w:lang w:val="en-US"/>
          </w:rPr>
          <w:delText xml:space="preserve"> I</w:delText>
        </w:r>
        <w:r w:rsidR="00691E94" w:rsidRPr="00691E94" w:rsidDel="0052016A">
          <w:rPr>
            <w:lang w:val="en-US"/>
          </w:rPr>
          <w:delText xml:space="preserve">t </w:delText>
        </w:r>
        <w:r w:rsidR="00AB2697" w:rsidDel="0052016A">
          <w:rPr>
            <w:lang w:val="en-US"/>
          </w:rPr>
          <w:delText xml:space="preserve">also </w:delText>
        </w:r>
        <w:r w:rsidR="00691E94" w:rsidRPr="00691E94" w:rsidDel="0052016A">
          <w:rPr>
            <w:lang w:val="en-US"/>
          </w:rPr>
          <w:delText>provides a systematic way of solving many numerical problems and checking solutions for possible errors.</w:delText>
        </w:r>
      </w:del>
    </w:p>
    <w:p w14:paraId="1C31501F" w14:textId="643B350C" w:rsidR="00691E94" w:rsidRPr="00691E94" w:rsidDel="0052016A" w:rsidRDefault="00691E94" w:rsidP="00691E94">
      <w:pPr>
        <w:pStyle w:val="ListParagraph"/>
        <w:ind w:left="1080"/>
        <w:rPr>
          <w:del w:id="1482" w:author="ACER" w:date="2020-10-02T13:17:00Z"/>
        </w:rPr>
      </w:pPr>
    </w:p>
    <w:p w14:paraId="28F6C29A" w14:textId="5ABDD962" w:rsidR="001D1DB1" w:rsidDel="0052016A" w:rsidRDefault="001D1DB1" w:rsidP="001D1DB1">
      <w:pPr>
        <w:pStyle w:val="ListParagraph"/>
        <w:ind w:left="1080"/>
        <w:rPr>
          <w:del w:id="1483" w:author="ACER" w:date="2020-10-02T13:17:00Z"/>
          <w:lang w:val="en-US"/>
        </w:rPr>
      </w:pPr>
      <w:del w:id="1484" w:author="ACER" w:date="2020-10-02T13:17:00Z">
        <w:r w:rsidRPr="001D1DB1" w:rsidDel="0052016A">
          <w:rPr>
            <w:b/>
            <w:bCs/>
            <w:lang w:val="en-US"/>
          </w:rPr>
          <w:delText>C</w:delText>
        </w:r>
        <w:r w:rsidR="00691E94" w:rsidRPr="001D1DB1" w:rsidDel="0052016A">
          <w:rPr>
            <w:b/>
            <w:bCs/>
            <w:lang w:val="en-US"/>
          </w:rPr>
          <w:delText xml:space="preserve">onversion factor </w:delText>
        </w:r>
        <w:r w:rsidR="00691E94" w:rsidRPr="001D1DB1" w:rsidDel="0052016A">
          <w:rPr>
            <w:lang w:val="en-US"/>
          </w:rPr>
          <w:delText xml:space="preserve">is a fraction whose numerator and denominator are the same quantity expressed in different units. </w:delText>
        </w:r>
      </w:del>
    </w:p>
    <w:p w14:paraId="5D7328D3" w14:textId="40495BF8" w:rsidR="001D1DB1" w:rsidDel="0052016A" w:rsidRDefault="001D1DB1" w:rsidP="001D1DB1">
      <w:pPr>
        <w:pStyle w:val="ListParagraph"/>
        <w:ind w:left="1080"/>
        <w:rPr>
          <w:del w:id="1485" w:author="ACER" w:date="2020-10-02T13:17:00Z"/>
          <w:lang w:val="en-US"/>
        </w:rPr>
      </w:pPr>
    </w:p>
    <w:p w14:paraId="28A3BA2D" w14:textId="651E1CD9" w:rsidR="001D1DB1" w:rsidDel="0052016A" w:rsidRDefault="001D1DB1" w:rsidP="001D1DB1">
      <w:pPr>
        <w:pStyle w:val="ListParagraph"/>
        <w:ind w:left="1080"/>
        <w:rPr>
          <w:del w:id="1486" w:author="ACER" w:date="2020-10-02T13:17:00Z"/>
          <w:lang w:val="en-US"/>
        </w:rPr>
      </w:pPr>
      <w:del w:id="1487" w:author="ACER" w:date="2020-10-02T13:17:00Z">
        <w:r w:rsidDel="0052016A">
          <w:rPr>
            <w:lang w:val="en-US"/>
          </w:rPr>
          <w:delText>E</w:delText>
        </w:r>
        <w:r w:rsidR="00691E94" w:rsidRPr="001D1DB1" w:rsidDel="0052016A">
          <w:rPr>
            <w:lang w:val="en-US"/>
          </w:rPr>
          <w:delText>xample</w:delText>
        </w:r>
        <w:r w:rsidR="00CB01DB" w:rsidDel="0052016A">
          <w:rPr>
            <w:lang w:val="en-US"/>
          </w:rPr>
          <w:delText>s</w:delText>
        </w:r>
      </w:del>
    </w:p>
    <w:p w14:paraId="6D2E0E67" w14:textId="2ACEB988" w:rsidR="00691E94" w:rsidRPr="001D1DB1" w:rsidDel="0052016A" w:rsidRDefault="00691E94" w:rsidP="00CB01DB">
      <w:pPr>
        <w:pStyle w:val="ListParagraph"/>
        <w:numPr>
          <w:ilvl w:val="2"/>
          <w:numId w:val="13"/>
        </w:numPr>
        <w:rPr>
          <w:del w:id="1488" w:author="ACER" w:date="2020-10-02T13:17:00Z"/>
          <w:lang w:val="en-US"/>
        </w:rPr>
      </w:pPr>
      <w:del w:id="1489" w:author="ACER" w:date="2020-10-02T13:17:00Z">
        <w:r w:rsidRPr="001D1DB1" w:rsidDel="0052016A">
          <w:rPr>
            <w:lang w:val="en-US"/>
          </w:rPr>
          <w:delText>2.54 cm and 1 in. are the same length, 2.54cm = 1 in. This relationship allows us to write two conversion factors:</w:delText>
        </w:r>
        <w:r w:rsidR="001D1DB1" w:rsidRPr="001D1DB1" w:rsidDel="0052016A">
          <w:rPr>
            <w:rFonts w:asciiTheme="minorHAnsi" w:hAnsiTheme="minorHAnsi"/>
            <w:noProof/>
            <w:sz w:val="22"/>
            <w:szCs w:val="22"/>
          </w:rPr>
          <w:delText xml:space="preserve"> </w:delText>
        </w:r>
      </w:del>
    </w:p>
    <w:p w14:paraId="334FF624" w14:textId="4CBF4635" w:rsidR="006E5A1D" w:rsidDel="0052016A" w:rsidRDefault="001D1DB1" w:rsidP="006E5A1D">
      <w:pPr>
        <w:pStyle w:val="ListParagraph"/>
        <w:ind w:left="1080"/>
        <w:rPr>
          <w:del w:id="1490" w:author="ACER" w:date="2020-10-02T13:17:00Z"/>
        </w:rPr>
      </w:pPr>
      <w:del w:id="1491" w:author="ACER" w:date="2020-10-02T13:17:00Z">
        <w:r w:rsidRPr="001D1DB1" w:rsidDel="0052016A">
          <w:rPr>
            <w:noProof/>
          </w:rPr>
          <w:drawing>
            <wp:anchor distT="0" distB="0" distL="114300" distR="114300" simplePos="0" relativeHeight="251819520" behindDoc="0" locked="0" layoutInCell="1" allowOverlap="1" wp14:anchorId="22641F38" wp14:editId="36D22A7F">
              <wp:simplePos x="0" y="0"/>
              <wp:positionH relativeFrom="margin">
                <wp:align>center</wp:align>
              </wp:positionH>
              <wp:positionV relativeFrom="paragraph">
                <wp:posOffset>80757</wp:posOffset>
              </wp:positionV>
              <wp:extent cx="1307940" cy="300473"/>
              <wp:effectExtent l="0" t="0" r="6985" b="4445"/>
              <wp:wrapSquare wrapText="bothSides"/>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307940" cy="300473"/>
                      </a:xfrm>
                      <a:prstGeom prst="rect">
                        <a:avLst/>
                      </a:prstGeom>
                    </pic:spPr>
                  </pic:pic>
                </a:graphicData>
              </a:graphic>
            </wp:anchor>
          </w:drawing>
        </w:r>
      </w:del>
    </w:p>
    <w:p w14:paraId="038A281D" w14:textId="60F53040" w:rsidR="006E5A1D" w:rsidDel="0052016A" w:rsidRDefault="006E5A1D" w:rsidP="006E5A1D">
      <w:pPr>
        <w:pStyle w:val="ListParagraph"/>
        <w:ind w:left="1080"/>
        <w:rPr>
          <w:del w:id="1492" w:author="ACER" w:date="2020-10-02T13:17:00Z"/>
        </w:rPr>
      </w:pPr>
    </w:p>
    <w:p w14:paraId="63AC4AA6" w14:textId="3948EEA7" w:rsidR="001D1DB1" w:rsidDel="0052016A" w:rsidRDefault="001D1DB1" w:rsidP="006E5A1D">
      <w:pPr>
        <w:pStyle w:val="ListParagraph"/>
        <w:ind w:left="1080"/>
        <w:rPr>
          <w:del w:id="1493" w:author="ACER" w:date="2020-10-02T13:17:00Z"/>
        </w:rPr>
      </w:pPr>
    </w:p>
    <w:p w14:paraId="56435861" w14:textId="3DF8499F" w:rsidR="001D1DB1" w:rsidDel="0052016A" w:rsidRDefault="001D1DB1" w:rsidP="006E5A1D">
      <w:pPr>
        <w:pStyle w:val="ListParagraph"/>
        <w:ind w:left="1080"/>
        <w:rPr>
          <w:del w:id="1494" w:author="ACER" w:date="2020-10-02T13:17:00Z"/>
        </w:rPr>
      </w:pPr>
    </w:p>
    <w:p w14:paraId="491850D7" w14:textId="3D7C9957" w:rsidR="00CB01DB" w:rsidRPr="00CB01DB" w:rsidDel="0052016A" w:rsidRDefault="00CB01DB" w:rsidP="00CB01DB">
      <w:pPr>
        <w:pStyle w:val="ListParagraph"/>
        <w:numPr>
          <w:ilvl w:val="2"/>
          <w:numId w:val="13"/>
        </w:numPr>
        <w:rPr>
          <w:del w:id="1495" w:author="ACER" w:date="2020-10-02T13:17:00Z"/>
        </w:rPr>
      </w:pPr>
      <w:del w:id="1496" w:author="ACER" w:date="2020-10-02T13:17:00Z">
        <w:r w:rsidRPr="00CB01DB" w:rsidDel="0052016A">
          <w:rPr>
            <w:lang w:val="en-US"/>
          </w:rPr>
          <w:delText>the length in centimeters of an object that is 8.50 in. long i</w:delText>
        </w:r>
        <w:r w:rsidDel="0052016A">
          <w:rPr>
            <w:lang w:val="en-US"/>
          </w:rPr>
          <w:delText>s</w:delText>
        </w:r>
      </w:del>
    </w:p>
    <w:p w14:paraId="395A94B4" w14:textId="558770BD" w:rsidR="001D1DB1" w:rsidDel="0052016A" w:rsidRDefault="00CB01DB" w:rsidP="00CB01DB">
      <w:pPr>
        <w:pStyle w:val="ListParagraph"/>
        <w:ind w:left="2160"/>
        <w:rPr>
          <w:del w:id="1497" w:author="ACER" w:date="2020-10-02T13:17:00Z"/>
        </w:rPr>
      </w:pPr>
      <w:del w:id="1498" w:author="ACER" w:date="2020-10-02T13:17:00Z">
        <w:r w:rsidRPr="00CB01DB" w:rsidDel="0052016A">
          <w:rPr>
            <w:noProof/>
          </w:rPr>
          <w:drawing>
            <wp:anchor distT="0" distB="0" distL="114300" distR="114300" simplePos="0" relativeHeight="251820544" behindDoc="0" locked="0" layoutInCell="1" allowOverlap="1" wp14:anchorId="4C91565C" wp14:editId="0B0DA741">
              <wp:simplePos x="0" y="0"/>
              <wp:positionH relativeFrom="margin">
                <wp:posOffset>1573530</wp:posOffset>
              </wp:positionH>
              <wp:positionV relativeFrom="paragraph">
                <wp:posOffset>15240</wp:posOffset>
              </wp:positionV>
              <wp:extent cx="4807585" cy="682625"/>
              <wp:effectExtent l="0" t="0" r="0" b="3175"/>
              <wp:wrapSquare wrapText="bothSides"/>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07585" cy="682625"/>
                      </a:xfrm>
                      <a:prstGeom prst="rect">
                        <a:avLst/>
                      </a:prstGeom>
                    </pic:spPr>
                  </pic:pic>
                </a:graphicData>
              </a:graphic>
              <wp14:sizeRelH relativeFrom="margin">
                <wp14:pctWidth>0</wp14:pctWidth>
              </wp14:sizeRelH>
              <wp14:sizeRelV relativeFrom="margin">
                <wp14:pctHeight>0</wp14:pctHeight>
              </wp14:sizeRelV>
            </wp:anchor>
          </w:drawing>
        </w:r>
      </w:del>
    </w:p>
    <w:p w14:paraId="59559254" w14:textId="47FCE364" w:rsidR="001D1DB1" w:rsidDel="0052016A" w:rsidRDefault="001D1DB1" w:rsidP="006E5A1D">
      <w:pPr>
        <w:pStyle w:val="ListParagraph"/>
        <w:ind w:left="1080"/>
        <w:rPr>
          <w:del w:id="1499" w:author="ACER" w:date="2020-10-02T13:17:00Z"/>
        </w:rPr>
      </w:pPr>
    </w:p>
    <w:p w14:paraId="5B1151E0" w14:textId="4BAC6046" w:rsidR="001D1DB1" w:rsidRPr="0051525C" w:rsidDel="0052016A" w:rsidRDefault="001D1DB1" w:rsidP="006E5A1D">
      <w:pPr>
        <w:pStyle w:val="ListParagraph"/>
        <w:ind w:left="1080"/>
        <w:rPr>
          <w:del w:id="1500" w:author="ACER" w:date="2020-10-02T13:17:00Z"/>
        </w:rPr>
      </w:pPr>
    </w:p>
    <w:p w14:paraId="620A11E2" w14:textId="2EF63B51" w:rsidR="00CB01DB" w:rsidDel="0052016A" w:rsidRDefault="00CB01DB" w:rsidP="00327C8B">
      <w:pPr>
        <w:rPr>
          <w:del w:id="1501" w:author="ACER" w:date="2020-10-02T13:17:00Z"/>
          <w:rFonts w:ascii="Georgia" w:hAnsi="Georgia"/>
          <w:sz w:val="24"/>
          <w:szCs w:val="24"/>
          <w:highlight w:val="yellow"/>
        </w:rPr>
      </w:pPr>
    </w:p>
    <w:p w14:paraId="4B95FA37" w14:textId="374E5CC1" w:rsidR="0077182F" w:rsidDel="0052016A" w:rsidRDefault="0077182F" w:rsidP="007F3CEF">
      <w:pPr>
        <w:ind w:left="1440"/>
        <w:jc w:val="both"/>
        <w:rPr>
          <w:del w:id="1502" w:author="ACER" w:date="2020-10-02T13:17:00Z"/>
          <w:rFonts w:ascii="Georgia" w:hAnsi="Georgia"/>
          <w:sz w:val="24"/>
          <w:szCs w:val="24"/>
          <w:lang w:val="en-US"/>
        </w:rPr>
      </w:pPr>
    </w:p>
    <w:p w14:paraId="005A8470" w14:textId="33FF7AEA" w:rsidR="007F3CEF" w:rsidDel="0052016A" w:rsidRDefault="007F3CEF" w:rsidP="007F3CEF">
      <w:pPr>
        <w:ind w:left="1440"/>
        <w:jc w:val="both"/>
        <w:rPr>
          <w:del w:id="1503" w:author="ACER" w:date="2020-10-02T13:17:00Z"/>
          <w:rFonts w:ascii="Georgia" w:hAnsi="Georgia"/>
          <w:sz w:val="24"/>
          <w:szCs w:val="24"/>
          <w:lang w:val="en-US"/>
        </w:rPr>
      </w:pPr>
      <w:del w:id="1504" w:author="ACER" w:date="2020-10-02T13:17:00Z">
        <w:r w:rsidRPr="007F3CEF" w:rsidDel="0052016A">
          <w:rPr>
            <w:rFonts w:ascii="Georgia" w:hAnsi="Georgia"/>
            <w:sz w:val="24"/>
            <w:szCs w:val="24"/>
            <w:lang w:val="en-US"/>
          </w:rPr>
          <w:delText>The unit inches in the denominator of the conversion factor cancels the unit inches in the given data (8.50 inches). The unit centimeters in the numerator of the conversion factor becomes the unit of the final answer. Because the numerator and denominator of a conversion factor are equal, multiplying any quantity by a conversion factor is equivalent to multiplying by the number 1 and so does not change the intrinsic value of the quantity. The length 8.50 in. is the same as the length 21.6 cm.</w:delText>
        </w:r>
      </w:del>
    </w:p>
    <w:p w14:paraId="3DE4462F" w14:textId="05546CF2" w:rsidR="00475543" w:rsidRPr="00475543" w:rsidDel="0052016A" w:rsidRDefault="00475543" w:rsidP="00475543">
      <w:pPr>
        <w:ind w:left="1440"/>
        <w:jc w:val="both"/>
        <w:rPr>
          <w:del w:id="1505" w:author="ACER" w:date="2020-10-02T13:17:00Z"/>
          <w:rFonts w:ascii="Georgia" w:hAnsi="Georgia"/>
          <w:sz w:val="24"/>
          <w:szCs w:val="24"/>
        </w:rPr>
      </w:pPr>
      <w:del w:id="1506" w:author="ACER" w:date="2020-10-02T13:17:00Z">
        <w:r w:rsidRPr="00475543" w:rsidDel="0052016A">
          <w:rPr>
            <w:rFonts w:ascii="Georgia" w:hAnsi="Georgia"/>
            <w:noProof/>
            <w:sz w:val="24"/>
            <w:szCs w:val="24"/>
          </w:rPr>
          <w:drawing>
            <wp:anchor distT="0" distB="0" distL="114300" distR="114300" simplePos="0" relativeHeight="251821568" behindDoc="0" locked="0" layoutInCell="1" allowOverlap="1" wp14:anchorId="118F8A6E" wp14:editId="7C5DC12D">
              <wp:simplePos x="0" y="0"/>
              <wp:positionH relativeFrom="column">
                <wp:posOffset>1898031</wp:posOffset>
              </wp:positionH>
              <wp:positionV relativeFrom="paragraph">
                <wp:posOffset>394536</wp:posOffset>
              </wp:positionV>
              <wp:extent cx="3437255" cy="499745"/>
              <wp:effectExtent l="0" t="0" r="0" b="0"/>
              <wp:wrapSquare wrapText="bothSides"/>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437255" cy="499745"/>
                      </a:xfrm>
                      <a:prstGeom prst="rect">
                        <a:avLst/>
                      </a:prstGeom>
                    </pic:spPr>
                  </pic:pic>
                </a:graphicData>
              </a:graphic>
              <wp14:sizeRelH relativeFrom="margin">
                <wp14:pctWidth>0</wp14:pctWidth>
              </wp14:sizeRelH>
              <wp14:sizeRelV relativeFrom="margin">
                <wp14:pctHeight>0</wp14:pctHeight>
              </wp14:sizeRelV>
            </wp:anchor>
          </w:drawing>
        </w:r>
        <w:r w:rsidRPr="00475543" w:rsidDel="0052016A">
          <w:rPr>
            <w:rFonts w:ascii="Georgia" w:hAnsi="Georgia"/>
            <w:sz w:val="24"/>
            <w:szCs w:val="24"/>
            <w:lang w:val="en-US"/>
          </w:rPr>
          <w:delText>When we multiply a quantity by a conversion factor, the units multiply and divide as follows:</w:delText>
        </w:r>
      </w:del>
    </w:p>
    <w:p w14:paraId="06904C22" w14:textId="12E42E26" w:rsidR="00CB01DB" w:rsidDel="0052016A" w:rsidRDefault="00CB01DB" w:rsidP="00327C8B">
      <w:pPr>
        <w:rPr>
          <w:del w:id="1507" w:author="ACER" w:date="2020-10-02T13:17:00Z"/>
          <w:rFonts w:ascii="Georgia" w:hAnsi="Georgia"/>
          <w:sz w:val="24"/>
          <w:szCs w:val="24"/>
          <w:highlight w:val="yellow"/>
        </w:rPr>
      </w:pPr>
    </w:p>
    <w:p w14:paraId="797A72AF" w14:textId="56CB1E0D" w:rsidR="00CB01DB" w:rsidDel="0052016A" w:rsidRDefault="00CB01DB" w:rsidP="00327C8B">
      <w:pPr>
        <w:rPr>
          <w:del w:id="1508" w:author="ACER" w:date="2020-10-02T13:17:00Z"/>
          <w:rFonts w:ascii="Georgia" w:hAnsi="Georgia"/>
          <w:sz w:val="24"/>
          <w:szCs w:val="24"/>
          <w:highlight w:val="yellow"/>
        </w:rPr>
      </w:pPr>
    </w:p>
    <w:p w14:paraId="1F13C37F" w14:textId="21566E5D" w:rsidR="00475543" w:rsidRPr="00475543" w:rsidDel="0052016A" w:rsidRDefault="00475543" w:rsidP="00475543">
      <w:pPr>
        <w:ind w:left="1440"/>
        <w:rPr>
          <w:del w:id="1509" w:author="ACER" w:date="2020-10-02T13:17:00Z"/>
          <w:rFonts w:ascii="Georgia" w:hAnsi="Georgia"/>
          <w:sz w:val="24"/>
          <w:szCs w:val="24"/>
        </w:rPr>
      </w:pPr>
      <w:del w:id="1510" w:author="ACER" w:date="2020-10-02T13:17:00Z">
        <w:r w:rsidRPr="00475543" w:rsidDel="0052016A">
          <w:rPr>
            <w:rFonts w:ascii="Georgia" w:hAnsi="Georgia"/>
            <w:b/>
            <w:bCs/>
            <w:sz w:val="24"/>
            <w:szCs w:val="24"/>
            <w:lang w:val="en-US"/>
          </w:rPr>
          <w:delText>Using Two or More Conversion Factors</w:delText>
        </w:r>
      </w:del>
    </w:p>
    <w:p w14:paraId="4F64812F" w14:textId="2924C233" w:rsidR="00296C4C" w:rsidDel="0052016A" w:rsidRDefault="00475543" w:rsidP="00475543">
      <w:pPr>
        <w:ind w:left="1440"/>
        <w:jc w:val="both"/>
        <w:rPr>
          <w:del w:id="1511" w:author="ACER" w:date="2020-10-02T13:17:00Z"/>
          <w:rFonts w:ascii="Georgia" w:hAnsi="Georgia"/>
          <w:sz w:val="24"/>
          <w:szCs w:val="24"/>
          <w:lang w:val="en-US"/>
        </w:rPr>
      </w:pPr>
      <w:del w:id="1512" w:author="ACER" w:date="2020-10-02T13:17:00Z">
        <w:r w:rsidRPr="00475543" w:rsidDel="0052016A">
          <w:rPr>
            <w:rFonts w:ascii="Georgia" w:hAnsi="Georgia"/>
            <w:sz w:val="24"/>
            <w:szCs w:val="24"/>
            <w:lang w:val="en-US"/>
          </w:rPr>
          <w:delText xml:space="preserve">It is often necessary to use several conversion factors in solving a problem. </w:delText>
        </w:r>
      </w:del>
    </w:p>
    <w:p w14:paraId="16DE7B69" w14:textId="0A874D1F" w:rsidR="00296C4C" w:rsidRPr="008979AC" w:rsidDel="0052016A" w:rsidRDefault="00296C4C" w:rsidP="00475543">
      <w:pPr>
        <w:ind w:left="1440"/>
        <w:jc w:val="both"/>
        <w:rPr>
          <w:del w:id="1513" w:author="ACER" w:date="2020-10-02T13:17:00Z"/>
          <w:rFonts w:ascii="Georgia" w:hAnsi="Georgia"/>
          <w:sz w:val="24"/>
          <w:szCs w:val="24"/>
          <w:lang w:val="en-US"/>
        </w:rPr>
      </w:pPr>
      <w:del w:id="1514" w:author="ACER" w:date="2020-10-02T13:17:00Z">
        <w:r w:rsidRPr="008979AC" w:rsidDel="0052016A">
          <w:rPr>
            <w:rFonts w:ascii="Georgia" w:hAnsi="Georgia"/>
            <w:sz w:val="24"/>
            <w:szCs w:val="24"/>
            <w:lang w:val="en-US"/>
          </w:rPr>
          <w:delText>E</w:delText>
        </w:r>
        <w:r w:rsidR="00475543" w:rsidRPr="00475543" w:rsidDel="0052016A">
          <w:rPr>
            <w:rFonts w:ascii="Georgia" w:hAnsi="Georgia"/>
            <w:sz w:val="24"/>
            <w:szCs w:val="24"/>
            <w:lang w:val="en-US"/>
          </w:rPr>
          <w:delText>xample</w:delText>
        </w:r>
      </w:del>
    </w:p>
    <w:p w14:paraId="582ED66E" w14:textId="0714DCD7" w:rsidR="008979AC" w:rsidRPr="008979AC" w:rsidDel="0052016A" w:rsidRDefault="00475543" w:rsidP="00296C4C">
      <w:pPr>
        <w:pStyle w:val="ListParagraph"/>
        <w:numPr>
          <w:ilvl w:val="0"/>
          <w:numId w:val="32"/>
        </w:numPr>
        <w:rPr>
          <w:del w:id="1515" w:author="ACER" w:date="2020-10-02T13:17:00Z"/>
        </w:rPr>
      </w:pPr>
      <w:del w:id="1516" w:author="ACER" w:date="2020-10-02T13:17:00Z">
        <w:r w:rsidRPr="008979AC" w:rsidDel="0052016A">
          <w:rPr>
            <w:lang w:val="en-US"/>
          </w:rPr>
          <w:delText>convert the length of an 8.00-m rod to inches.</w:delText>
        </w:r>
        <w:r w:rsidR="00296C4C" w:rsidRPr="008979AC" w:rsidDel="0052016A">
          <w:rPr>
            <w:lang w:val="en-US"/>
          </w:rPr>
          <w:delText xml:space="preserve"> </w:delText>
        </w:r>
      </w:del>
    </w:p>
    <w:p w14:paraId="4DBEE868" w14:textId="6C372199" w:rsidR="008979AC" w:rsidDel="0052016A" w:rsidRDefault="00296C4C" w:rsidP="008979AC">
      <w:pPr>
        <w:pStyle w:val="ListParagraph"/>
        <w:ind w:left="1800"/>
        <w:rPr>
          <w:del w:id="1517" w:author="ACER" w:date="2020-10-02T13:17:00Z"/>
          <w:lang w:val="en-US"/>
        </w:rPr>
      </w:pPr>
      <w:del w:id="1518" w:author="ACER" w:date="2020-10-02T13:17:00Z">
        <w:r w:rsidRPr="008979AC" w:rsidDel="0052016A">
          <w:rPr>
            <w:lang w:val="en-US"/>
          </w:rPr>
          <w:delText>T</w:delText>
        </w:r>
        <w:r w:rsidR="00475543" w:rsidRPr="008979AC" w:rsidDel="0052016A">
          <w:rPr>
            <w:lang w:val="en-US"/>
          </w:rPr>
          <w:delText>he relationship between centimeters and inches (1 in. = 2.54 cm). From our knowledge of SI prefixes, we know that 1 cm = 10</w:delText>
        </w:r>
        <w:r w:rsidR="00475543" w:rsidRPr="00943B2C" w:rsidDel="0052016A">
          <w:rPr>
            <w:vertAlign w:val="superscript"/>
            <w:lang w:val="en-US"/>
          </w:rPr>
          <w:delText>–2</w:delText>
        </w:r>
        <w:r w:rsidR="00943B2C" w:rsidDel="0052016A">
          <w:rPr>
            <w:lang w:val="en-US"/>
          </w:rPr>
          <w:delText>m.</w:delText>
        </w:r>
      </w:del>
    </w:p>
    <w:p w14:paraId="41FC767A" w14:textId="1A10E4B8" w:rsidR="008979AC" w:rsidDel="0052016A" w:rsidRDefault="008979AC" w:rsidP="008979AC">
      <w:pPr>
        <w:pStyle w:val="ListParagraph"/>
        <w:ind w:left="1800"/>
        <w:rPr>
          <w:del w:id="1519" w:author="ACER" w:date="2020-10-02T13:17:00Z"/>
          <w:lang w:val="en-US"/>
        </w:rPr>
      </w:pPr>
    </w:p>
    <w:p w14:paraId="543F971B" w14:textId="51014CE2" w:rsidR="00475543" w:rsidDel="0052016A" w:rsidRDefault="00475543" w:rsidP="008979AC">
      <w:pPr>
        <w:pStyle w:val="ListParagraph"/>
        <w:ind w:left="1800"/>
        <w:rPr>
          <w:del w:id="1520" w:author="ACER" w:date="2020-10-02T13:17:00Z"/>
          <w:lang w:val="en-US"/>
        </w:rPr>
      </w:pPr>
      <w:del w:id="1521" w:author="ACER" w:date="2020-10-02T13:17:00Z">
        <w:r w:rsidRPr="008979AC" w:rsidDel="0052016A">
          <w:rPr>
            <w:lang w:val="en-US"/>
          </w:rPr>
          <w:delText>Thus, we can convert step by step, first from meters to centimeters and then from centimeters to inches:</w:delText>
        </w:r>
      </w:del>
    </w:p>
    <w:p w14:paraId="4A700CCB" w14:textId="39EF5763" w:rsidR="008979AC" w:rsidRPr="008979AC" w:rsidDel="0052016A" w:rsidRDefault="008979AC" w:rsidP="008979AC">
      <w:pPr>
        <w:pStyle w:val="ListParagraph"/>
        <w:ind w:left="1800"/>
        <w:rPr>
          <w:del w:id="1522" w:author="ACER" w:date="2020-10-02T13:17:00Z"/>
        </w:rPr>
      </w:pPr>
    </w:p>
    <w:p w14:paraId="2A5E7268" w14:textId="0E5591E4" w:rsidR="00475543" w:rsidDel="0052016A" w:rsidRDefault="008979AC" w:rsidP="00327C8B">
      <w:pPr>
        <w:rPr>
          <w:del w:id="1523" w:author="ACER" w:date="2020-10-02T13:17:00Z"/>
          <w:rFonts w:ascii="Georgia" w:hAnsi="Georgia"/>
          <w:sz w:val="24"/>
          <w:szCs w:val="24"/>
        </w:rPr>
      </w:pPr>
      <w:del w:id="1524" w:author="ACER" w:date="2020-10-02T13:17:00Z">
        <w:r w:rsidRPr="008979AC" w:rsidDel="0052016A">
          <w:rPr>
            <w:noProof/>
          </w:rPr>
          <w:drawing>
            <wp:anchor distT="0" distB="0" distL="114300" distR="114300" simplePos="0" relativeHeight="251822592" behindDoc="0" locked="0" layoutInCell="1" allowOverlap="1" wp14:anchorId="1E1025B4" wp14:editId="13F83F57">
              <wp:simplePos x="0" y="0"/>
              <wp:positionH relativeFrom="column">
                <wp:posOffset>1133997</wp:posOffset>
              </wp:positionH>
              <wp:positionV relativeFrom="paragraph">
                <wp:posOffset>12925</wp:posOffset>
              </wp:positionV>
              <wp:extent cx="4641215" cy="775335"/>
              <wp:effectExtent l="0" t="0" r="6985" b="5715"/>
              <wp:wrapSquare wrapText="bothSides"/>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41215" cy="775335"/>
                      </a:xfrm>
                      <a:prstGeom prst="rect">
                        <a:avLst/>
                      </a:prstGeom>
                    </pic:spPr>
                  </pic:pic>
                </a:graphicData>
              </a:graphic>
              <wp14:sizeRelH relativeFrom="page">
                <wp14:pctWidth>0</wp14:pctWidth>
              </wp14:sizeRelH>
              <wp14:sizeRelV relativeFrom="page">
                <wp14:pctHeight>0</wp14:pctHeight>
              </wp14:sizeRelV>
            </wp:anchor>
          </w:drawing>
        </w:r>
      </w:del>
    </w:p>
    <w:p w14:paraId="4F242951" w14:textId="03CA81A5" w:rsidR="008979AC" w:rsidDel="0052016A" w:rsidRDefault="008979AC" w:rsidP="00327C8B">
      <w:pPr>
        <w:rPr>
          <w:del w:id="1525" w:author="ACER" w:date="2020-10-02T13:17:00Z"/>
          <w:rFonts w:ascii="Georgia" w:hAnsi="Georgia"/>
          <w:sz w:val="24"/>
          <w:szCs w:val="24"/>
        </w:rPr>
      </w:pPr>
    </w:p>
    <w:p w14:paraId="18A0D701" w14:textId="0ADC48B3" w:rsidR="008979AC" w:rsidDel="0052016A" w:rsidRDefault="008979AC" w:rsidP="00327C8B">
      <w:pPr>
        <w:rPr>
          <w:del w:id="1526" w:author="ACER" w:date="2020-10-02T13:17:00Z"/>
          <w:rFonts w:ascii="Georgia" w:hAnsi="Georgia"/>
          <w:sz w:val="24"/>
          <w:szCs w:val="24"/>
        </w:rPr>
      </w:pPr>
    </w:p>
    <w:p w14:paraId="1FD52049" w14:textId="4184A7C5" w:rsidR="008979AC" w:rsidDel="0052016A" w:rsidRDefault="008979AC" w:rsidP="008979AC">
      <w:pPr>
        <w:ind w:left="1800"/>
        <w:rPr>
          <w:del w:id="1527" w:author="ACER" w:date="2020-10-02T13:17:00Z"/>
          <w:rFonts w:ascii="Georgia" w:hAnsi="Georgia"/>
          <w:sz w:val="24"/>
          <w:szCs w:val="24"/>
          <w:lang w:val="en-US"/>
        </w:rPr>
      </w:pPr>
      <w:del w:id="1528" w:author="ACER" w:date="2020-10-02T13:17:00Z">
        <w:r w:rsidRPr="008979AC" w:rsidDel="0052016A">
          <w:rPr>
            <w:rFonts w:ascii="Georgia" w:hAnsi="Georgia"/>
            <w:noProof/>
            <w:sz w:val="24"/>
            <w:szCs w:val="24"/>
          </w:rPr>
          <w:drawing>
            <wp:anchor distT="0" distB="0" distL="114300" distR="114300" simplePos="0" relativeHeight="251823616" behindDoc="0" locked="0" layoutInCell="1" allowOverlap="1" wp14:anchorId="712641DC" wp14:editId="63AC36B1">
              <wp:simplePos x="0" y="0"/>
              <wp:positionH relativeFrom="column">
                <wp:posOffset>1862672</wp:posOffset>
              </wp:positionH>
              <wp:positionV relativeFrom="paragraph">
                <wp:posOffset>295187</wp:posOffset>
              </wp:positionV>
              <wp:extent cx="3888740" cy="462915"/>
              <wp:effectExtent l="0" t="0" r="0" b="0"/>
              <wp:wrapSquare wrapText="bothSides"/>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88740" cy="462915"/>
                      </a:xfrm>
                      <a:prstGeom prst="rect">
                        <a:avLst/>
                      </a:prstGeom>
                    </pic:spPr>
                  </pic:pic>
                </a:graphicData>
              </a:graphic>
              <wp14:sizeRelH relativeFrom="margin">
                <wp14:pctWidth>0</wp14:pctWidth>
              </wp14:sizeRelH>
              <wp14:sizeRelV relativeFrom="margin">
                <wp14:pctHeight>0</wp14:pctHeight>
              </wp14:sizeRelV>
            </wp:anchor>
          </w:drawing>
        </w:r>
        <w:r w:rsidRPr="008979AC" w:rsidDel="0052016A">
          <w:rPr>
            <w:rFonts w:ascii="Georgia" w:hAnsi="Georgia"/>
            <w:sz w:val="24"/>
            <w:szCs w:val="24"/>
            <w:lang w:val="en-US"/>
          </w:rPr>
          <w:delText>Combining the given quantity (8.00 m) and the two conversion factors, we have</w:delText>
        </w:r>
        <w:r w:rsidDel="0052016A">
          <w:rPr>
            <w:rFonts w:ascii="Georgia" w:hAnsi="Georgia"/>
            <w:sz w:val="24"/>
            <w:szCs w:val="24"/>
            <w:lang w:val="en-US"/>
          </w:rPr>
          <w:delText xml:space="preserve">, </w:delText>
        </w:r>
      </w:del>
    </w:p>
    <w:p w14:paraId="0BF71A8D" w14:textId="192502FD" w:rsidR="008979AC" w:rsidRPr="008979AC" w:rsidDel="0052016A" w:rsidRDefault="008979AC" w:rsidP="008979AC">
      <w:pPr>
        <w:ind w:left="1440"/>
        <w:rPr>
          <w:del w:id="1529" w:author="ACER" w:date="2020-10-02T13:17:00Z"/>
          <w:rFonts w:ascii="Georgia" w:hAnsi="Georgia"/>
          <w:sz w:val="24"/>
          <w:szCs w:val="24"/>
        </w:rPr>
      </w:pPr>
    </w:p>
    <w:p w14:paraId="157EDF8B" w14:textId="536F178C" w:rsidR="00F13708" w:rsidDel="0052016A" w:rsidRDefault="008979AC" w:rsidP="008979AC">
      <w:pPr>
        <w:ind w:left="1440"/>
        <w:jc w:val="both"/>
        <w:rPr>
          <w:del w:id="1530" w:author="ACER" w:date="2020-10-02T13:17:00Z"/>
          <w:rFonts w:ascii="Georgia" w:hAnsi="Georgia"/>
          <w:sz w:val="24"/>
          <w:szCs w:val="24"/>
          <w:lang w:val="en-US"/>
        </w:rPr>
      </w:pPr>
      <w:del w:id="1531" w:author="ACER" w:date="2020-10-02T13:17:00Z">
        <w:r w:rsidRPr="008979AC" w:rsidDel="0052016A">
          <w:rPr>
            <w:rFonts w:ascii="Georgia" w:hAnsi="Georgia"/>
            <w:sz w:val="24"/>
            <w:szCs w:val="24"/>
            <w:lang w:val="en-US"/>
          </w:rPr>
          <w:delText xml:space="preserve">The </w:delText>
        </w:r>
        <w:r w:rsidRPr="008C0DDF" w:rsidDel="0052016A">
          <w:rPr>
            <w:rFonts w:ascii="Georgia" w:hAnsi="Georgia"/>
            <w:b/>
            <w:bCs/>
            <w:i/>
            <w:iCs/>
            <w:sz w:val="24"/>
            <w:szCs w:val="24"/>
            <w:lang w:val="en-US"/>
          </w:rPr>
          <w:delText>first conversion factor</w:delText>
        </w:r>
        <w:r w:rsidRPr="008979AC" w:rsidDel="0052016A">
          <w:rPr>
            <w:rFonts w:ascii="Georgia" w:hAnsi="Georgia"/>
            <w:sz w:val="24"/>
            <w:szCs w:val="24"/>
            <w:lang w:val="en-US"/>
          </w:rPr>
          <w:delText xml:space="preserve"> is used to cancel meters and convert the length to centimeters. Thus, meters are written in the denominator and centimeters in the numerator. </w:delText>
        </w:r>
      </w:del>
    </w:p>
    <w:p w14:paraId="61FB14A8" w14:textId="53955A1F" w:rsidR="008979AC" w:rsidRPr="008979AC" w:rsidDel="0052016A" w:rsidRDefault="008979AC" w:rsidP="008979AC">
      <w:pPr>
        <w:ind w:left="1440"/>
        <w:jc w:val="both"/>
        <w:rPr>
          <w:del w:id="1532" w:author="ACER" w:date="2020-10-02T13:17:00Z"/>
          <w:rFonts w:ascii="Georgia" w:hAnsi="Georgia"/>
          <w:sz w:val="24"/>
          <w:szCs w:val="24"/>
        </w:rPr>
      </w:pPr>
      <w:del w:id="1533" w:author="ACER" w:date="2020-10-02T13:17:00Z">
        <w:r w:rsidRPr="008979AC" w:rsidDel="0052016A">
          <w:rPr>
            <w:rFonts w:ascii="Georgia" w:hAnsi="Georgia"/>
            <w:sz w:val="24"/>
            <w:szCs w:val="24"/>
            <w:lang w:val="en-US"/>
          </w:rPr>
          <w:delText xml:space="preserve">The </w:delText>
        </w:r>
        <w:r w:rsidRPr="008C0DDF" w:rsidDel="0052016A">
          <w:rPr>
            <w:rFonts w:ascii="Georgia" w:hAnsi="Georgia"/>
            <w:b/>
            <w:bCs/>
            <w:i/>
            <w:iCs/>
            <w:sz w:val="24"/>
            <w:szCs w:val="24"/>
            <w:lang w:val="en-US"/>
          </w:rPr>
          <w:delText>second conversion factor</w:delText>
        </w:r>
        <w:r w:rsidRPr="008979AC" w:rsidDel="0052016A">
          <w:rPr>
            <w:rFonts w:ascii="Georgia" w:hAnsi="Georgia"/>
            <w:sz w:val="24"/>
            <w:szCs w:val="24"/>
            <w:lang w:val="en-US"/>
          </w:rPr>
          <w:delText xml:space="preserve"> is used to cancel centimeters and convert the length to inches, so it has centimeters in the denominator and inches, the desired unit, in the numerator.</w:delText>
        </w:r>
      </w:del>
    </w:p>
    <w:p w14:paraId="3515841F" w14:textId="14A2111C" w:rsidR="00F13708" w:rsidDel="0052016A" w:rsidRDefault="008979AC" w:rsidP="008979AC">
      <w:pPr>
        <w:ind w:left="1440"/>
        <w:jc w:val="both"/>
        <w:rPr>
          <w:del w:id="1534" w:author="ACER" w:date="2020-10-02T13:17:00Z"/>
          <w:rFonts w:ascii="Georgia" w:hAnsi="Georgia"/>
          <w:sz w:val="24"/>
          <w:szCs w:val="24"/>
          <w:lang w:val="en-US"/>
        </w:rPr>
      </w:pPr>
      <w:del w:id="1535" w:author="ACER" w:date="2020-10-02T13:17:00Z">
        <w:r w:rsidRPr="008979AC" w:rsidDel="0052016A">
          <w:rPr>
            <w:rFonts w:ascii="Georgia" w:hAnsi="Georgia"/>
            <w:sz w:val="24"/>
            <w:szCs w:val="24"/>
            <w:lang w:val="en-US"/>
          </w:rPr>
          <w:delText xml:space="preserve">Note that you could have used 100 cm = 1 m as a conversion factor as well in the second parentheses. </w:delText>
        </w:r>
      </w:del>
    </w:p>
    <w:p w14:paraId="78544C24" w14:textId="2DB8862B" w:rsidR="008979AC" w:rsidDel="0052016A" w:rsidRDefault="008979AC" w:rsidP="008979AC">
      <w:pPr>
        <w:ind w:left="1440"/>
        <w:jc w:val="both"/>
        <w:rPr>
          <w:del w:id="1536" w:author="ACER" w:date="2020-10-02T13:17:00Z"/>
          <w:rFonts w:ascii="Georgia" w:hAnsi="Georgia"/>
          <w:sz w:val="24"/>
          <w:szCs w:val="24"/>
          <w:lang w:val="en-US"/>
        </w:rPr>
      </w:pPr>
      <w:del w:id="1537" w:author="ACER" w:date="2020-10-02T13:17:00Z">
        <w:r w:rsidRPr="008979AC" w:rsidDel="0052016A">
          <w:rPr>
            <w:rFonts w:ascii="Georgia" w:hAnsi="Georgia"/>
            <w:sz w:val="24"/>
            <w:szCs w:val="24"/>
            <w:lang w:val="en-US"/>
          </w:rPr>
          <w:delText>As long as you follow your units and cancel them properly to obtain the desired units, you are likely to be successful in your calculations.</w:delText>
        </w:r>
      </w:del>
    </w:p>
    <w:p w14:paraId="2DE2AEBE" w14:textId="1AFFED79" w:rsidR="000D5233" w:rsidDel="0052016A" w:rsidRDefault="000D5233" w:rsidP="00F13708">
      <w:pPr>
        <w:ind w:left="1440"/>
        <w:jc w:val="both"/>
        <w:rPr>
          <w:del w:id="1538" w:author="ACER" w:date="2020-10-02T13:17:00Z"/>
          <w:rFonts w:ascii="Georgia" w:hAnsi="Georgia"/>
          <w:b/>
          <w:bCs/>
          <w:i/>
          <w:iCs/>
          <w:sz w:val="24"/>
          <w:szCs w:val="24"/>
          <w:lang w:val="en-US"/>
        </w:rPr>
      </w:pPr>
    </w:p>
    <w:p w14:paraId="4CDE79EC" w14:textId="6CA12A76" w:rsidR="00F13708" w:rsidRPr="00F13708" w:rsidDel="0052016A" w:rsidRDefault="00F13708" w:rsidP="00F13708">
      <w:pPr>
        <w:ind w:left="1440"/>
        <w:jc w:val="both"/>
        <w:rPr>
          <w:del w:id="1539" w:author="ACER" w:date="2020-10-02T13:17:00Z"/>
          <w:rFonts w:ascii="Georgia" w:hAnsi="Georgia"/>
          <w:sz w:val="24"/>
          <w:szCs w:val="24"/>
        </w:rPr>
      </w:pPr>
      <w:del w:id="1540" w:author="ACER" w:date="2020-10-02T13:17:00Z">
        <w:r w:rsidRPr="00F13708" w:rsidDel="0052016A">
          <w:rPr>
            <w:rFonts w:ascii="Georgia" w:hAnsi="Georgia"/>
            <w:b/>
            <w:bCs/>
            <w:sz w:val="24"/>
            <w:szCs w:val="24"/>
            <w:lang w:val="en-US"/>
          </w:rPr>
          <w:delText>Conversions Involving Volume</w:delText>
        </w:r>
      </w:del>
    </w:p>
    <w:p w14:paraId="1741E81E" w14:textId="1BD2BE4B" w:rsidR="00F13708" w:rsidDel="0052016A" w:rsidRDefault="00F13708" w:rsidP="00F13708">
      <w:pPr>
        <w:ind w:left="1440"/>
        <w:jc w:val="both"/>
        <w:rPr>
          <w:del w:id="1541" w:author="ACER" w:date="2020-10-02T13:17:00Z"/>
          <w:rFonts w:ascii="Georgia" w:hAnsi="Georgia"/>
          <w:sz w:val="24"/>
          <w:szCs w:val="24"/>
          <w:lang w:val="en-US"/>
        </w:rPr>
      </w:pPr>
      <w:del w:id="1542" w:author="ACER" w:date="2020-10-02T13:17:00Z">
        <w:r w:rsidRPr="00F13708" w:rsidDel="0052016A">
          <w:rPr>
            <w:rFonts w:ascii="Georgia" w:hAnsi="Georgia"/>
            <w:sz w:val="24"/>
            <w:szCs w:val="24"/>
            <w:lang w:val="en-US"/>
          </w:rPr>
          <w:delText xml:space="preserve">We also have conversion factors that convert from one measure to a different one. The density of a substance, for example, can be treated as a conversion factor between mass and volume. </w:delText>
        </w:r>
      </w:del>
    </w:p>
    <w:p w14:paraId="1E88B01F" w14:textId="1F0B523A" w:rsidR="00F13708" w:rsidDel="0052016A" w:rsidRDefault="00F13708" w:rsidP="00F13708">
      <w:pPr>
        <w:ind w:left="1440"/>
        <w:jc w:val="both"/>
        <w:rPr>
          <w:del w:id="1543" w:author="ACER" w:date="2020-10-02T13:17:00Z"/>
          <w:rFonts w:ascii="Georgia" w:hAnsi="Georgia"/>
          <w:sz w:val="24"/>
          <w:szCs w:val="24"/>
          <w:lang w:val="en-US"/>
        </w:rPr>
      </w:pPr>
      <w:del w:id="1544" w:author="ACER" w:date="2020-10-02T13:17:00Z">
        <w:r w:rsidDel="0052016A">
          <w:rPr>
            <w:rFonts w:ascii="Georgia" w:hAnsi="Georgia"/>
            <w:sz w:val="24"/>
            <w:szCs w:val="24"/>
            <w:lang w:val="en-US"/>
          </w:rPr>
          <w:delText>Example</w:delText>
        </w:r>
        <w:r w:rsidR="0067574E" w:rsidDel="0052016A">
          <w:rPr>
            <w:rFonts w:ascii="Georgia" w:hAnsi="Georgia"/>
            <w:sz w:val="24"/>
            <w:szCs w:val="24"/>
            <w:lang w:val="en-US"/>
          </w:rPr>
          <w:delText xml:space="preserve"> Calculation</w:delText>
        </w:r>
      </w:del>
    </w:p>
    <w:p w14:paraId="5225C100" w14:textId="0719220A" w:rsidR="003701D9" w:rsidDel="0052016A" w:rsidRDefault="0067574E" w:rsidP="00F13708">
      <w:pPr>
        <w:ind w:left="1440"/>
        <w:jc w:val="both"/>
        <w:rPr>
          <w:del w:id="1545" w:author="ACER" w:date="2020-10-02T13:17:00Z"/>
          <w:rFonts w:ascii="Georgia" w:hAnsi="Georgia"/>
          <w:sz w:val="24"/>
          <w:szCs w:val="24"/>
          <w:lang w:val="en-US"/>
        </w:rPr>
      </w:pPr>
      <w:del w:id="1546" w:author="ACER" w:date="2020-10-02T13:17:00Z">
        <w:r w:rsidRPr="0067574E" w:rsidDel="0052016A">
          <w:rPr>
            <w:rFonts w:ascii="Georgia" w:hAnsi="Georgia"/>
            <w:noProof/>
            <w:sz w:val="24"/>
            <w:szCs w:val="24"/>
          </w:rPr>
          <w:drawing>
            <wp:anchor distT="0" distB="0" distL="114300" distR="114300" simplePos="0" relativeHeight="251824640" behindDoc="0" locked="0" layoutInCell="1" allowOverlap="1" wp14:anchorId="2627BDD2" wp14:editId="0A749D43">
              <wp:simplePos x="0" y="0"/>
              <wp:positionH relativeFrom="column">
                <wp:posOffset>2486427</wp:posOffset>
              </wp:positionH>
              <wp:positionV relativeFrom="paragraph">
                <wp:posOffset>383564</wp:posOffset>
              </wp:positionV>
              <wp:extent cx="1469390" cy="456565"/>
              <wp:effectExtent l="0" t="0" r="0" b="635"/>
              <wp:wrapSquare wrapText="bothSides"/>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469390" cy="456565"/>
                      </a:xfrm>
                      <a:prstGeom prst="rect">
                        <a:avLst/>
                      </a:prstGeom>
                    </pic:spPr>
                  </pic:pic>
                </a:graphicData>
              </a:graphic>
              <wp14:sizeRelH relativeFrom="margin">
                <wp14:pctWidth>0</wp14:pctWidth>
              </wp14:sizeRelH>
              <wp14:sizeRelV relativeFrom="margin">
                <wp14:pctHeight>0</wp14:pctHeight>
              </wp14:sizeRelV>
            </wp:anchor>
          </w:drawing>
        </w:r>
        <w:r w:rsidR="00F13708" w:rsidDel="0052016A">
          <w:rPr>
            <w:rFonts w:ascii="Georgia" w:hAnsi="Georgia"/>
            <w:sz w:val="24"/>
            <w:szCs w:val="24"/>
            <w:lang w:val="en-US"/>
          </w:rPr>
          <w:delText>Determine</w:delText>
        </w:r>
        <w:r w:rsidR="00F13708" w:rsidRPr="00F13708" w:rsidDel="0052016A">
          <w:rPr>
            <w:rFonts w:ascii="Georgia" w:hAnsi="Georgia"/>
            <w:sz w:val="24"/>
            <w:szCs w:val="24"/>
            <w:lang w:val="en-US"/>
          </w:rPr>
          <w:delText xml:space="preserve"> the mass in grams of 2 cubic inches (2.00 in</w:delText>
        </w:r>
        <w:r w:rsidR="00F13708" w:rsidRPr="00F13708" w:rsidDel="0052016A">
          <w:rPr>
            <w:rFonts w:ascii="Georgia" w:hAnsi="Georgia"/>
            <w:sz w:val="24"/>
            <w:szCs w:val="24"/>
            <w:vertAlign w:val="superscript"/>
            <w:lang w:val="en-US"/>
          </w:rPr>
          <w:delText>3</w:delText>
        </w:r>
        <w:r w:rsidR="00F13708" w:rsidRPr="00F13708" w:rsidDel="0052016A">
          <w:rPr>
            <w:rFonts w:ascii="Georgia" w:hAnsi="Georgia"/>
            <w:sz w:val="24"/>
            <w:szCs w:val="24"/>
            <w:lang w:val="en-US"/>
          </w:rPr>
          <w:delText>) of gold, which has a density of 19.3g/cm</w:delText>
        </w:r>
        <w:r w:rsidR="00F13708" w:rsidRPr="00F13708" w:rsidDel="0052016A">
          <w:rPr>
            <w:rFonts w:ascii="Georgia" w:hAnsi="Georgia"/>
            <w:sz w:val="24"/>
            <w:szCs w:val="24"/>
            <w:vertAlign w:val="superscript"/>
            <w:lang w:val="en-US"/>
          </w:rPr>
          <w:delText>3</w:delText>
        </w:r>
        <w:r w:rsidR="00F13708" w:rsidRPr="00F13708" w:rsidDel="0052016A">
          <w:rPr>
            <w:rFonts w:ascii="Georgia" w:hAnsi="Georgia"/>
            <w:sz w:val="24"/>
            <w:szCs w:val="24"/>
            <w:lang w:val="en-US"/>
          </w:rPr>
          <w:delText xml:space="preserve">. </w:delText>
        </w:r>
        <w:r w:rsidRPr="00F13708" w:rsidDel="0052016A">
          <w:rPr>
            <w:rFonts w:ascii="Georgia" w:hAnsi="Georgia"/>
            <w:sz w:val="24"/>
            <w:szCs w:val="24"/>
            <w:lang w:val="en-US"/>
          </w:rPr>
          <w:delText>The density gives us the conversion factor</w:delText>
        </w:r>
        <w:r w:rsidDel="0052016A">
          <w:rPr>
            <w:rFonts w:ascii="Georgia" w:hAnsi="Georgia"/>
            <w:sz w:val="24"/>
            <w:szCs w:val="24"/>
            <w:lang w:val="en-US"/>
          </w:rPr>
          <w:delText xml:space="preserve"> of, </w:delText>
        </w:r>
      </w:del>
    </w:p>
    <w:p w14:paraId="6E37D178" w14:textId="6A3BA130" w:rsidR="0067574E" w:rsidDel="0052016A" w:rsidRDefault="0067574E" w:rsidP="00F13708">
      <w:pPr>
        <w:ind w:left="1440"/>
        <w:jc w:val="both"/>
        <w:rPr>
          <w:del w:id="1547" w:author="ACER" w:date="2020-10-02T13:17:00Z"/>
          <w:rFonts w:ascii="Georgia" w:hAnsi="Georgia"/>
          <w:sz w:val="24"/>
          <w:szCs w:val="24"/>
          <w:lang w:val="en-US"/>
        </w:rPr>
      </w:pPr>
    </w:p>
    <w:p w14:paraId="45943CFF" w14:textId="0CA39A30" w:rsidR="0067574E" w:rsidDel="0052016A" w:rsidRDefault="0067574E" w:rsidP="00F13708">
      <w:pPr>
        <w:ind w:left="1440"/>
        <w:jc w:val="both"/>
        <w:rPr>
          <w:del w:id="1548" w:author="ACER" w:date="2020-10-02T13:17:00Z"/>
          <w:rFonts w:ascii="Georgia" w:hAnsi="Georgia"/>
          <w:sz w:val="24"/>
          <w:szCs w:val="24"/>
          <w:lang w:val="en-US"/>
        </w:rPr>
      </w:pPr>
    </w:p>
    <w:p w14:paraId="586A372B" w14:textId="423432DB" w:rsidR="0067574E" w:rsidDel="0052016A" w:rsidRDefault="00F13708" w:rsidP="0067574E">
      <w:pPr>
        <w:ind w:left="1440"/>
        <w:jc w:val="both"/>
        <w:rPr>
          <w:del w:id="1549" w:author="ACER" w:date="2020-10-02T13:17:00Z"/>
          <w:rFonts w:ascii="Georgia" w:hAnsi="Georgia"/>
          <w:sz w:val="24"/>
          <w:szCs w:val="24"/>
          <w:lang w:val="en-US"/>
        </w:rPr>
      </w:pPr>
      <w:del w:id="1550" w:author="ACER" w:date="2020-10-02T13:17:00Z">
        <w:r w:rsidRPr="00F13708" w:rsidDel="0052016A">
          <w:rPr>
            <w:rFonts w:ascii="Georgia" w:hAnsi="Georgia"/>
            <w:sz w:val="24"/>
            <w:szCs w:val="24"/>
            <w:lang w:val="en-US"/>
          </w:rPr>
          <w:delText xml:space="preserve">Because we want a mass in grams, we use the first factor, which has mass in grams in the numerator. To use this factor, however, we must first convert cubic inches to cubic centimeters. </w:delText>
        </w:r>
      </w:del>
    </w:p>
    <w:p w14:paraId="0600A780" w14:textId="6D135E99" w:rsidR="00F13708" w:rsidRPr="00F13708" w:rsidDel="0052016A" w:rsidRDefault="0067574E" w:rsidP="0067574E">
      <w:pPr>
        <w:ind w:left="1440"/>
        <w:jc w:val="both"/>
        <w:rPr>
          <w:del w:id="1551" w:author="ACER" w:date="2020-10-02T13:17:00Z"/>
          <w:rFonts w:ascii="Georgia" w:hAnsi="Georgia"/>
          <w:sz w:val="24"/>
          <w:szCs w:val="24"/>
          <w:lang w:val="en-US"/>
        </w:rPr>
      </w:pPr>
      <w:del w:id="1552" w:author="ACER" w:date="2020-10-02T13:17:00Z">
        <w:r w:rsidDel="0052016A">
          <w:rPr>
            <w:rFonts w:ascii="Georgia" w:hAnsi="Georgia"/>
            <w:sz w:val="24"/>
            <w:szCs w:val="24"/>
            <w:lang w:val="en-US"/>
          </w:rPr>
          <w:delText xml:space="preserve">The </w:delText>
        </w:r>
        <w:r w:rsidR="00F13708" w:rsidRPr="00F13708" w:rsidDel="0052016A">
          <w:rPr>
            <w:rFonts w:ascii="Georgia" w:hAnsi="Georgia"/>
            <w:sz w:val="24"/>
            <w:szCs w:val="24"/>
            <w:lang w:val="en-US"/>
          </w:rPr>
          <w:delText>relationship between inches and centimeters is given: 1 in = 2.54cm (exactly). Cubing both sides of this equation gives (1 in.)</w:delText>
        </w:r>
        <w:r w:rsidR="00F13708" w:rsidRPr="00F13708" w:rsidDel="0052016A">
          <w:rPr>
            <w:rFonts w:ascii="Georgia" w:hAnsi="Georgia"/>
            <w:sz w:val="24"/>
            <w:szCs w:val="24"/>
            <w:vertAlign w:val="superscript"/>
            <w:lang w:val="en-US"/>
          </w:rPr>
          <w:delText>3</w:delText>
        </w:r>
        <w:r w:rsidR="00F13708" w:rsidRPr="00F13708" w:rsidDel="0052016A">
          <w:rPr>
            <w:rFonts w:ascii="Georgia" w:hAnsi="Georgia"/>
            <w:sz w:val="24"/>
            <w:szCs w:val="24"/>
            <w:lang w:val="en-US"/>
          </w:rPr>
          <w:delText xml:space="preserve"> = (2.54cm)</w:delText>
        </w:r>
        <w:r w:rsidR="00F13708" w:rsidRPr="00F13708" w:rsidDel="0052016A">
          <w:rPr>
            <w:rFonts w:ascii="Georgia" w:hAnsi="Georgia"/>
            <w:sz w:val="24"/>
            <w:szCs w:val="24"/>
            <w:vertAlign w:val="superscript"/>
            <w:lang w:val="en-US"/>
          </w:rPr>
          <w:delText>3</w:delText>
        </w:r>
        <w:r w:rsidR="00F13708" w:rsidRPr="00F13708" w:rsidDel="0052016A">
          <w:rPr>
            <w:rFonts w:ascii="Georgia" w:hAnsi="Georgia"/>
            <w:sz w:val="24"/>
            <w:szCs w:val="24"/>
            <w:lang w:val="en-US"/>
          </w:rPr>
          <w:delText>, from which we write the desired conversion factor:</w:delText>
        </w:r>
      </w:del>
    </w:p>
    <w:p w14:paraId="6586BC1A" w14:textId="5AF124E9" w:rsidR="00F13708" w:rsidRPr="008979AC" w:rsidDel="0052016A" w:rsidRDefault="0067574E" w:rsidP="008979AC">
      <w:pPr>
        <w:ind w:left="1440"/>
        <w:jc w:val="both"/>
        <w:rPr>
          <w:del w:id="1553" w:author="ACER" w:date="2020-10-02T13:17:00Z"/>
          <w:rFonts w:ascii="Georgia" w:hAnsi="Georgia"/>
          <w:sz w:val="24"/>
          <w:szCs w:val="24"/>
        </w:rPr>
      </w:pPr>
      <w:del w:id="1554" w:author="ACER" w:date="2020-10-02T13:17:00Z">
        <w:r w:rsidRPr="0067574E" w:rsidDel="0052016A">
          <w:rPr>
            <w:rFonts w:ascii="Georgia" w:hAnsi="Georgia"/>
            <w:noProof/>
            <w:sz w:val="24"/>
            <w:szCs w:val="24"/>
          </w:rPr>
          <w:drawing>
            <wp:anchor distT="0" distB="0" distL="114300" distR="114300" simplePos="0" relativeHeight="251825664" behindDoc="0" locked="0" layoutInCell="1" allowOverlap="1" wp14:anchorId="05D401CC" wp14:editId="2DC7F6C7">
              <wp:simplePos x="0" y="0"/>
              <wp:positionH relativeFrom="column">
                <wp:posOffset>1863524</wp:posOffset>
              </wp:positionH>
              <wp:positionV relativeFrom="paragraph">
                <wp:posOffset>16020</wp:posOffset>
              </wp:positionV>
              <wp:extent cx="3113590" cy="533033"/>
              <wp:effectExtent l="0" t="0" r="0" b="635"/>
              <wp:wrapSquare wrapText="bothSides"/>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113590" cy="533033"/>
                      </a:xfrm>
                      <a:prstGeom prst="rect">
                        <a:avLst/>
                      </a:prstGeom>
                    </pic:spPr>
                  </pic:pic>
                </a:graphicData>
              </a:graphic>
            </wp:anchor>
          </w:drawing>
        </w:r>
      </w:del>
    </w:p>
    <w:p w14:paraId="5A00C5CA" w14:textId="7021DAF4" w:rsidR="008979AC" w:rsidDel="0052016A" w:rsidRDefault="008979AC" w:rsidP="00327C8B">
      <w:pPr>
        <w:rPr>
          <w:del w:id="1555" w:author="ACER" w:date="2020-10-02T13:17:00Z"/>
          <w:rFonts w:ascii="Georgia" w:hAnsi="Georgia"/>
          <w:sz w:val="24"/>
          <w:szCs w:val="24"/>
        </w:rPr>
      </w:pPr>
    </w:p>
    <w:p w14:paraId="04FA839D" w14:textId="01927856" w:rsidR="0067574E" w:rsidDel="0052016A" w:rsidRDefault="0067574E" w:rsidP="0067574E">
      <w:pPr>
        <w:ind w:left="1440"/>
        <w:jc w:val="both"/>
        <w:rPr>
          <w:del w:id="1556" w:author="ACER" w:date="2020-10-02T13:17:00Z"/>
          <w:rFonts w:ascii="Georgia" w:hAnsi="Georgia"/>
          <w:sz w:val="24"/>
          <w:szCs w:val="24"/>
          <w:lang w:val="en-US"/>
        </w:rPr>
      </w:pPr>
      <w:del w:id="1557" w:author="ACER" w:date="2020-10-02T13:17:00Z">
        <w:r w:rsidRPr="0067574E" w:rsidDel="0052016A">
          <w:rPr>
            <w:rFonts w:ascii="Georgia" w:hAnsi="Georgia"/>
            <w:noProof/>
            <w:sz w:val="24"/>
            <w:szCs w:val="24"/>
          </w:rPr>
          <w:drawing>
            <wp:anchor distT="0" distB="0" distL="114300" distR="114300" simplePos="0" relativeHeight="251826688" behindDoc="0" locked="0" layoutInCell="1" allowOverlap="1" wp14:anchorId="0390E2B6" wp14:editId="7D4C5CCA">
              <wp:simplePos x="0" y="0"/>
              <wp:positionH relativeFrom="column">
                <wp:posOffset>1608455</wp:posOffset>
              </wp:positionH>
              <wp:positionV relativeFrom="paragraph">
                <wp:posOffset>474980</wp:posOffset>
              </wp:positionV>
              <wp:extent cx="4469765" cy="740410"/>
              <wp:effectExtent l="0" t="0" r="6985" b="2540"/>
              <wp:wrapSquare wrapText="bothSides"/>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469765" cy="740410"/>
                      </a:xfrm>
                      <a:prstGeom prst="rect">
                        <a:avLst/>
                      </a:prstGeom>
                    </pic:spPr>
                  </pic:pic>
                </a:graphicData>
              </a:graphic>
              <wp14:sizeRelH relativeFrom="margin">
                <wp14:pctWidth>0</wp14:pctWidth>
              </wp14:sizeRelH>
              <wp14:sizeRelV relativeFrom="margin">
                <wp14:pctHeight>0</wp14:pctHeight>
              </wp14:sizeRelV>
            </wp:anchor>
          </w:drawing>
        </w:r>
        <w:r w:rsidRPr="0067574E" w:rsidDel="0052016A">
          <w:rPr>
            <w:rFonts w:ascii="Georgia" w:hAnsi="Georgia"/>
            <w:sz w:val="24"/>
            <w:szCs w:val="24"/>
            <w:lang w:val="en-US"/>
          </w:rPr>
          <w:delText>The procedure is diagrammed here. The final answer is reported to three significant figures, the same number of significant figures as in 2.00 in</w:delText>
        </w:r>
        <w:r w:rsidRPr="0067574E" w:rsidDel="0052016A">
          <w:rPr>
            <w:rFonts w:ascii="Georgia" w:hAnsi="Georgia"/>
            <w:sz w:val="24"/>
            <w:szCs w:val="24"/>
            <w:vertAlign w:val="superscript"/>
            <w:lang w:val="en-US"/>
          </w:rPr>
          <w:delText>3</w:delText>
        </w:r>
        <w:r w:rsidRPr="0067574E" w:rsidDel="0052016A">
          <w:rPr>
            <w:rFonts w:ascii="Georgia" w:hAnsi="Georgia"/>
            <w:sz w:val="24"/>
            <w:szCs w:val="24"/>
            <w:lang w:val="en-US"/>
          </w:rPr>
          <w:delText xml:space="preserve"> and 19.3 g.</w:delText>
        </w:r>
      </w:del>
    </w:p>
    <w:p w14:paraId="3C6F81A3" w14:textId="6B1F3635" w:rsidR="0067574E" w:rsidRPr="0067574E" w:rsidDel="0052016A" w:rsidRDefault="0067574E" w:rsidP="0067574E">
      <w:pPr>
        <w:ind w:left="1440"/>
        <w:jc w:val="both"/>
        <w:rPr>
          <w:del w:id="1558" w:author="ACER" w:date="2020-10-02T13:17:00Z"/>
          <w:rFonts w:ascii="Georgia" w:hAnsi="Georgia"/>
          <w:sz w:val="24"/>
          <w:szCs w:val="24"/>
        </w:rPr>
      </w:pPr>
    </w:p>
    <w:p w14:paraId="18793FF7" w14:textId="276F8D96" w:rsidR="008979AC" w:rsidDel="0052016A" w:rsidRDefault="008979AC" w:rsidP="00327C8B">
      <w:pPr>
        <w:rPr>
          <w:del w:id="1559" w:author="ACER" w:date="2020-10-02T13:17:00Z"/>
          <w:rFonts w:ascii="Georgia" w:hAnsi="Georgia"/>
          <w:sz w:val="24"/>
          <w:szCs w:val="24"/>
        </w:rPr>
      </w:pPr>
    </w:p>
    <w:p w14:paraId="124E1D15" w14:textId="3E79BF46" w:rsidR="00E739B0" w:rsidRDefault="00E739B0" w:rsidP="0052016A">
      <w:pPr>
        <w:pStyle w:val="ListParagraph"/>
        <w:ind w:left="1080"/>
        <w:pPrChange w:id="1560" w:author="ACER" w:date="2020-10-02T13:17:00Z">
          <w:pPr>
            <w:pStyle w:val="ListParagraph"/>
            <w:numPr>
              <w:numId w:val="30"/>
            </w:numPr>
            <w:ind w:left="1080" w:hanging="360"/>
          </w:pPr>
        </w:pPrChange>
      </w:pPr>
      <w:r w:rsidRPr="0051525C">
        <w:t>Activities/Exercises</w:t>
      </w:r>
    </w:p>
    <w:p w14:paraId="5FABC2CF" w14:textId="5B5D6BFE" w:rsidR="00ED2E5F" w:rsidRDefault="00ED2E5F" w:rsidP="00ED2E5F">
      <w:pPr>
        <w:pStyle w:val="ListParagraph"/>
        <w:ind w:left="1080"/>
      </w:pPr>
    </w:p>
    <w:p w14:paraId="155330DB" w14:textId="45E28C7A" w:rsidR="00ED2E5F" w:rsidRPr="00ED2E5F" w:rsidRDefault="00ED2E5F" w:rsidP="00B7749E">
      <w:pPr>
        <w:pStyle w:val="ListParagraph"/>
        <w:numPr>
          <w:ilvl w:val="0"/>
          <w:numId w:val="33"/>
        </w:numPr>
      </w:pPr>
      <w:r w:rsidRPr="00ED2E5F">
        <w:rPr>
          <w:lang w:val="en-US"/>
        </w:rPr>
        <w:t>If a woman has a mass of 115 lb, what is her mass in grams? (Use the relationships between units)</w:t>
      </w:r>
    </w:p>
    <w:p w14:paraId="641C57A0" w14:textId="77777777" w:rsidR="00ED2E5F" w:rsidRDefault="00ED2E5F" w:rsidP="00ED2E5F">
      <w:pPr>
        <w:pStyle w:val="ListParagraph"/>
        <w:ind w:left="1080"/>
        <w:rPr>
          <w:lang w:val="en-US"/>
        </w:rPr>
      </w:pPr>
    </w:p>
    <w:p w14:paraId="3386073E" w14:textId="37C6E3C2" w:rsidR="00ED2E5F" w:rsidRPr="0052016A" w:rsidRDefault="00ED2E5F" w:rsidP="00ED2E5F">
      <w:pPr>
        <w:pStyle w:val="ListParagraph"/>
        <w:ind w:left="1080"/>
        <w:rPr>
          <w:b/>
          <w:bCs/>
          <w:i/>
          <w:iCs/>
          <w:rPrChange w:id="1561" w:author="ACER" w:date="2020-10-02T13:17:00Z">
            <w:rPr>
              <w:highlight w:val="yellow"/>
            </w:rPr>
          </w:rPrChange>
        </w:rPr>
      </w:pPr>
      <w:r w:rsidRPr="0052016A">
        <w:rPr>
          <w:b/>
          <w:bCs/>
          <w:i/>
          <w:iCs/>
          <w:lang w:val="en-US"/>
          <w:rPrChange w:id="1562" w:author="ACER" w:date="2020-10-02T13:17:00Z">
            <w:rPr>
              <w:highlight w:val="yellow"/>
              <w:lang w:val="en-US"/>
            </w:rPr>
          </w:rPrChange>
        </w:rPr>
        <w:t>Answer</w:t>
      </w:r>
    </w:p>
    <w:p w14:paraId="37D0AC84" w14:textId="26C0E693" w:rsidR="00ED2E5F" w:rsidRPr="0052016A" w:rsidRDefault="00ED2E5F" w:rsidP="00ED2E5F">
      <w:pPr>
        <w:pStyle w:val="ListParagraph"/>
        <w:ind w:left="1080"/>
        <w:rPr>
          <w:i/>
          <w:iCs/>
          <w:rPrChange w:id="1563" w:author="ACER" w:date="2020-10-02T13:17:00Z">
            <w:rPr>
              <w:highlight w:val="yellow"/>
            </w:rPr>
          </w:rPrChange>
        </w:rPr>
      </w:pPr>
      <w:r w:rsidRPr="0052016A">
        <w:rPr>
          <w:i/>
          <w:iCs/>
          <w:lang w:val="en-US"/>
          <w:rPrChange w:id="1564" w:author="ACER" w:date="2020-10-02T13:17:00Z">
            <w:rPr>
              <w:highlight w:val="yellow"/>
              <w:lang w:val="en-US"/>
            </w:rPr>
          </w:rPrChange>
        </w:rPr>
        <w:t>Because we want to change from pounds to grams, we look for a relationship between these units of mass. The conversion is 1 lb = 453.6 g. To cancel pounds and leave grams, we write the conversion factor with grams in the numerator and pounds in the denominator:</w:t>
      </w:r>
    </w:p>
    <w:p w14:paraId="2A04E596" w14:textId="27ED451D" w:rsidR="00ED2E5F" w:rsidRPr="0052016A" w:rsidRDefault="00ED2E5F" w:rsidP="00ED2E5F">
      <w:pPr>
        <w:pStyle w:val="ListParagraph"/>
        <w:ind w:left="1080"/>
        <w:rPr>
          <w:i/>
          <w:iCs/>
          <w:rPrChange w:id="1565" w:author="ACER" w:date="2020-10-02T13:17:00Z">
            <w:rPr>
              <w:highlight w:val="yellow"/>
            </w:rPr>
          </w:rPrChange>
        </w:rPr>
      </w:pPr>
      <w:r w:rsidRPr="0052016A">
        <w:rPr>
          <w:i/>
          <w:iCs/>
          <w:rPrChange w:id="1566" w:author="ACER" w:date="2020-10-02T13:17:00Z">
            <w:rPr>
              <w:highlight w:val="yellow"/>
            </w:rPr>
          </w:rPrChange>
        </w:rPr>
        <w:t xml:space="preserve">                               </w:t>
      </w:r>
      <w:r w:rsidRPr="0052016A">
        <w:rPr>
          <w:i/>
          <w:iCs/>
          <w:noProof/>
          <w:rPrChange w:id="1567" w:author="ACER" w:date="2020-10-02T13:17:00Z">
            <w:rPr>
              <w:noProof/>
              <w:highlight w:val="yellow"/>
            </w:rPr>
          </w:rPrChange>
        </w:rPr>
        <w:drawing>
          <wp:inline distT="0" distB="0" distL="0" distR="0" wp14:anchorId="553E89E7" wp14:editId="09DCCD61">
            <wp:extent cx="3599727" cy="503632"/>
            <wp:effectExtent l="0" t="0" r="127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671757" cy="513710"/>
                    </a:xfrm>
                    <a:prstGeom prst="rect">
                      <a:avLst/>
                    </a:prstGeom>
                  </pic:spPr>
                </pic:pic>
              </a:graphicData>
            </a:graphic>
          </wp:inline>
        </w:drawing>
      </w:r>
    </w:p>
    <w:p w14:paraId="2A390C19" w14:textId="6991DE37" w:rsidR="00ED2E5F" w:rsidRPr="0052016A" w:rsidRDefault="00ED2E5F" w:rsidP="00ED2E5F">
      <w:pPr>
        <w:pStyle w:val="ListParagraph"/>
        <w:ind w:left="1080"/>
        <w:rPr>
          <w:i/>
          <w:iCs/>
          <w:rPrChange w:id="1568" w:author="ACER" w:date="2020-10-02T13:17:00Z">
            <w:rPr>
              <w:highlight w:val="yellow"/>
            </w:rPr>
          </w:rPrChange>
        </w:rPr>
      </w:pPr>
    </w:p>
    <w:p w14:paraId="76F76797" w14:textId="00C54F22" w:rsidR="00ED2E5F" w:rsidRPr="0052016A" w:rsidRDefault="00ED2E5F" w:rsidP="00ED2E5F">
      <w:pPr>
        <w:pStyle w:val="ListParagraph"/>
        <w:ind w:left="1080"/>
        <w:rPr>
          <w:i/>
          <w:iCs/>
          <w:lang w:val="en-US"/>
          <w:rPrChange w:id="1569" w:author="ACER" w:date="2020-10-02T13:17:00Z">
            <w:rPr>
              <w:lang w:val="en-US"/>
            </w:rPr>
          </w:rPrChange>
        </w:rPr>
      </w:pPr>
      <w:r w:rsidRPr="0052016A">
        <w:rPr>
          <w:i/>
          <w:iCs/>
          <w:lang w:val="en-US"/>
          <w:rPrChange w:id="1570" w:author="ACER" w:date="2020-10-02T13:17:00Z">
            <w:rPr>
              <w:highlight w:val="yellow"/>
              <w:lang w:val="en-US"/>
            </w:rPr>
          </w:rPrChange>
        </w:rPr>
        <w:t xml:space="preserve">The answer </w:t>
      </w:r>
      <w:ins w:id="1571" w:author="ACER" w:date="2020-10-02T13:17:00Z">
        <w:r w:rsidR="0052016A">
          <w:rPr>
            <w:i/>
            <w:iCs/>
            <w:lang w:val="en-US"/>
          </w:rPr>
          <w:t>was</w:t>
        </w:r>
      </w:ins>
      <w:del w:id="1572" w:author="ACER" w:date="2020-10-02T13:17:00Z">
        <w:r w:rsidRPr="0052016A" w:rsidDel="0052016A">
          <w:rPr>
            <w:i/>
            <w:iCs/>
            <w:lang w:val="en-US"/>
            <w:rPrChange w:id="1573" w:author="ACER" w:date="2020-10-02T13:17:00Z">
              <w:rPr>
                <w:highlight w:val="yellow"/>
                <w:lang w:val="en-US"/>
              </w:rPr>
            </w:rPrChange>
          </w:rPr>
          <w:delText>can be</w:delText>
        </w:r>
      </w:del>
      <w:r w:rsidRPr="0052016A">
        <w:rPr>
          <w:i/>
          <w:iCs/>
          <w:lang w:val="en-US"/>
          <w:rPrChange w:id="1574" w:author="ACER" w:date="2020-10-02T13:17:00Z">
            <w:rPr>
              <w:highlight w:val="yellow"/>
              <w:lang w:val="en-US"/>
            </w:rPr>
          </w:rPrChange>
        </w:rPr>
        <w:t xml:space="preserve"> given to only three significant figures, </w:t>
      </w:r>
      <w:r w:rsidR="001E67CB" w:rsidRPr="0052016A">
        <w:rPr>
          <w:i/>
          <w:iCs/>
          <w:lang w:val="en-US"/>
          <w:rPrChange w:id="1575" w:author="ACER" w:date="2020-10-02T13:17:00Z">
            <w:rPr>
              <w:highlight w:val="yellow"/>
              <w:lang w:val="en-US"/>
            </w:rPr>
          </w:rPrChange>
        </w:rPr>
        <w:t xml:space="preserve">following </w:t>
      </w:r>
      <w:r w:rsidRPr="0052016A">
        <w:rPr>
          <w:i/>
          <w:iCs/>
          <w:lang w:val="en-US"/>
          <w:rPrChange w:id="1576" w:author="ACER" w:date="2020-10-02T13:17:00Z">
            <w:rPr>
              <w:highlight w:val="yellow"/>
              <w:lang w:val="en-US"/>
            </w:rPr>
          </w:rPrChange>
        </w:rPr>
        <w:t xml:space="preserve">the </w:t>
      </w:r>
      <w:r w:rsidR="000D5233" w:rsidRPr="0052016A">
        <w:rPr>
          <w:i/>
          <w:iCs/>
          <w:lang w:val="en-US"/>
          <w:rPrChange w:id="1577" w:author="ACER" w:date="2020-10-02T13:17:00Z">
            <w:rPr>
              <w:highlight w:val="yellow"/>
              <w:lang w:val="en-US"/>
            </w:rPr>
          </w:rPrChange>
        </w:rPr>
        <w:t xml:space="preserve">same </w:t>
      </w:r>
      <w:r w:rsidRPr="0052016A">
        <w:rPr>
          <w:i/>
          <w:iCs/>
          <w:lang w:val="en-US"/>
          <w:rPrChange w:id="1578" w:author="ACER" w:date="2020-10-02T13:17:00Z">
            <w:rPr>
              <w:highlight w:val="yellow"/>
              <w:lang w:val="en-US"/>
            </w:rPr>
          </w:rPrChange>
        </w:rPr>
        <w:t>number of significant figures in 115 lb.</w:t>
      </w:r>
      <w:r w:rsidRPr="0052016A">
        <w:rPr>
          <w:i/>
          <w:iCs/>
          <w:lang w:val="en-US"/>
          <w:rPrChange w:id="1579" w:author="ACER" w:date="2020-10-02T13:17:00Z">
            <w:rPr>
              <w:lang w:val="en-US"/>
            </w:rPr>
          </w:rPrChange>
        </w:rPr>
        <w:t xml:space="preserve"> </w:t>
      </w:r>
    </w:p>
    <w:p w14:paraId="287314C8" w14:textId="141C85CB" w:rsidR="00ED2E5F" w:rsidRPr="0052016A" w:rsidRDefault="00ED2E5F" w:rsidP="00ED2E5F">
      <w:pPr>
        <w:pStyle w:val="ListParagraph"/>
        <w:ind w:left="1080"/>
        <w:rPr>
          <w:i/>
          <w:iCs/>
          <w:lang w:val="en-US"/>
          <w:rPrChange w:id="1580" w:author="ACER" w:date="2020-10-02T13:17:00Z">
            <w:rPr>
              <w:lang w:val="en-US"/>
            </w:rPr>
          </w:rPrChange>
        </w:rPr>
      </w:pPr>
    </w:p>
    <w:p w14:paraId="108D47C2" w14:textId="2CA51BA2" w:rsidR="00B7749E" w:rsidRPr="00B7749E" w:rsidRDefault="00B7749E" w:rsidP="00B7749E">
      <w:pPr>
        <w:pStyle w:val="ListParagraph"/>
        <w:numPr>
          <w:ilvl w:val="0"/>
          <w:numId w:val="33"/>
        </w:numPr>
      </w:pPr>
      <w:r>
        <w:rPr>
          <w:lang w:val="en-US"/>
        </w:rPr>
        <w:t>D</w:t>
      </w:r>
      <w:r w:rsidRPr="00B7749E">
        <w:rPr>
          <w:lang w:val="en-US"/>
        </w:rPr>
        <w:t>etermine the length in kilometers of a 500.0-mi automobile race.</w:t>
      </w:r>
    </w:p>
    <w:p w14:paraId="1706AA0E" w14:textId="20229EE0" w:rsidR="00B7749E" w:rsidRPr="00E4193B" w:rsidRDefault="00B7749E" w:rsidP="00B7749E">
      <w:pPr>
        <w:pStyle w:val="ListParagraph"/>
        <w:ind w:left="1080"/>
        <w:rPr>
          <w:i/>
          <w:iCs/>
          <w:lang w:val="en-US"/>
          <w:rPrChange w:id="1581" w:author="ACER" w:date="2020-10-02T13:20:00Z">
            <w:rPr>
              <w:lang w:val="en-US"/>
            </w:rPr>
          </w:rPrChange>
        </w:rPr>
      </w:pPr>
      <w:r w:rsidRPr="00E4193B">
        <w:rPr>
          <w:b/>
          <w:bCs/>
          <w:i/>
          <w:iCs/>
          <w:lang w:val="en-US"/>
          <w:rPrChange w:id="1582" w:author="ACER" w:date="2020-10-02T13:20:00Z">
            <w:rPr>
              <w:highlight w:val="yellow"/>
              <w:lang w:val="en-US"/>
            </w:rPr>
          </w:rPrChange>
        </w:rPr>
        <w:t>Answer</w:t>
      </w:r>
      <w:r w:rsidRPr="00E4193B">
        <w:rPr>
          <w:i/>
          <w:iCs/>
          <w:lang w:val="en-US"/>
          <w:rPrChange w:id="1583" w:author="ACER" w:date="2020-10-02T13:20:00Z">
            <w:rPr>
              <w:highlight w:val="yellow"/>
              <w:lang w:val="en-US"/>
            </w:rPr>
          </w:rPrChange>
        </w:rPr>
        <w:t>: 804.</w:t>
      </w:r>
      <w:r w:rsidR="00ED3BE3" w:rsidRPr="00E4193B">
        <w:rPr>
          <w:i/>
          <w:iCs/>
          <w:lang w:val="en-US"/>
          <w:rPrChange w:id="1584" w:author="ACER" w:date="2020-10-02T13:20:00Z">
            <w:rPr>
              <w:highlight w:val="yellow"/>
              <w:lang w:val="en-US"/>
            </w:rPr>
          </w:rPrChange>
        </w:rPr>
        <w:t>7</w:t>
      </w:r>
      <w:r w:rsidRPr="00E4193B">
        <w:rPr>
          <w:i/>
          <w:iCs/>
          <w:lang w:val="en-US"/>
          <w:rPrChange w:id="1585" w:author="ACER" w:date="2020-10-02T13:20:00Z">
            <w:rPr>
              <w:highlight w:val="yellow"/>
              <w:lang w:val="en-US"/>
            </w:rPr>
          </w:rPrChange>
        </w:rPr>
        <w:t xml:space="preserve"> km (1 mi = 1.60</w:t>
      </w:r>
      <w:r w:rsidR="00ED3BE3" w:rsidRPr="00E4193B">
        <w:rPr>
          <w:i/>
          <w:iCs/>
          <w:lang w:val="en-US"/>
          <w:rPrChange w:id="1586" w:author="ACER" w:date="2020-10-02T13:20:00Z">
            <w:rPr>
              <w:highlight w:val="yellow"/>
              <w:lang w:val="en-US"/>
            </w:rPr>
          </w:rPrChange>
        </w:rPr>
        <w:t>93</w:t>
      </w:r>
      <w:r w:rsidRPr="00E4193B">
        <w:rPr>
          <w:i/>
          <w:iCs/>
          <w:lang w:val="en-US"/>
          <w:rPrChange w:id="1587" w:author="ACER" w:date="2020-10-02T13:20:00Z">
            <w:rPr>
              <w:highlight w:val="yellow"/>
              <w:lang w:val="en-US"/>
            </w:rPr>
          </w:rPrChange>
        </w:rPr>
        <w:t xml:space="preserve"> km)</w:t>
      </w:r>
    </w:p>
    <w:p w14:paraId="0D212296" w14:textId="77777777" w:rsidR="00B7749E" w:rsidRPr="00B7749E" w:rsidRDefault="00B7749E" w:rsidP="00B7749E">
      <w:pPr>
        <w:pStyle w:val="ListParagraph"/>
        <w:ind w:left="1080"/>
      </w:pPr>
    </w:p>
    <w:p w14:paraId="7B3111D2" w14:textId="2266B60F" w:rsidR="00B7749E" w:rsidRPr="00B7749E" w:rsidRDefault="00B7749E" w:rsidP="00ED3BE3">
      <w:pPr>
        <w:pStyle w:val="ListParagraph"/>
        <w:numPr>
          <w:ilvl w:val="0"/>
          <w:numId w:val="33"/>
        </w:numPr>
      </w:pPr>
      <w:r w:rsidRPr="00B7749E">
        <w:rPr>
          <w:lang w:val="en-US"/>
        </w:rPr>
        <w:t>The average speed of a nitrogen molecule in air at 25 °C is 515</w:t>
      </w:r>
      <w:r w:rsidR="00ED3BE3">
        <w:rPr>
          <w:lang w:val="en-US"/>
        </w:rPr>
        <w:t xml:space="preserve"> </w:t>
      </w:r>
      <w:r w:rsidRPr="00B7749E">
        <w:rPr>
          <w:lang w:val="en-US"/>
        </w:rPr>
        <w:t>m/s. Convert this speed to miles per hour</w:t>
      </w:r>
      <w:r w:rsidR="0057084F">
        <w:rPr>
          <w:lang w:val="en-US"/>
        </w:rPr>
        <w:t xml:space="preserve"> (mi/hr)</w:t>
      </w:r>
      <w:r w:rsidRPr="00B7749E">
        <w:rPr>
          <w:lang w:val="en-US"/>
        </w:rPr>
        <w:t>.</w:t>
      </w:r>
    </w:p>
    <w:p w14:paraId="065C63C0" w14:textId="216B81D6" w:rsidR="00ED3BE3" w:rsidRDefault="00ED3BE3" w:rsidP="00B7749E">
      <w:pPr>
        <w:pStyle w:val="ListParagraph"/>
        <w:ind w:left="1080"/>
        <w:rPr>
          <w:lang w:val="en-US"/>
        </w:rPr>
      </w:pPr>
    </w:p>
    <w:p w14:paraId="3460B45A" w14:textId="1112554D" w:rsidR="00ED3BE3" w:rsidRPr="00E4193B" w:rsidRDefault="00ED3BE3" w:rsidP="00B7749E">
      <w:pPr>
        <w:pStyle w:val="ListParagraph"/>
        <w:ind w:left="1080"/>
        <w:rPr>
          <w:b/>
          <w:bCs/>
          <w:lang w:val="en-US"/>
          <w:rPrChange w:id="1588" w:author="ACER" w:date="2020-10-02T13:20:00Z">
            <w:rPr>
              <w:highlight w:val="yellow"/>
              <w:lang w:val="en-US"/>
            </w:rPr>
          </w:rPrChange>
        </w:rPr>
      </w:pPr>
      <w:r w:rsidRPr="00E4193B">
        <w:rPr>
          <w:b/>
          <w:bCs/>
          <w:lang w:val="en-US"/>
          <w:rPrChange w:id="1589" w:author="ACER" w:date="2020-10-02T13:20:00Z">
            <w:rPr>
              <w:highlight w:val="yellow"/>
              <w:lang w:val="en-US"/>
            </w:rPr>
          </w:rPrChange>
        </w:rPr>
        <w:t>Answer</w:t>
      </w:r>
    </w:p>
    <w:p w14:paraId="655F879F" w14:textId="77777777" w:rsidR="00ED3BE3" w:rsidRPr="00E4193B" w:rsidRDefault="00B7749E" w:rsidP="00B7749E">
      <w:pPr>
        <w:pStyle w:val="ListParagraph"/>
        <w:ind w:left="1080"/>
        <w:rPr>
          <w:lang w:val="en-US"/>
          <w:rPrChange w:id="1590" w:author="ACER" w:date="2020-10-02T13:20:00Z">
            <w:rPr>
              <w:highlight w:val="yellow"/>
              <w:lang w:val="en-US"/>
            </w:rPr>
          </w:rPrChange>
        </w:rPr>
      </w:pPr>
      <w:r w:rsidRPr="00E4193B">
        <w:rPr>
          <w:lang w:val="en-US"/>
          <w:rPrChange w:id="1591" w:author="ACER" w:date="2020-10-02T13:20:00Z">
            <w:rPr>
              <w:highlight w:val="yellow"/>
              <w:lang w:val="en-US"/>
            </w:rPr>
          </w:rPrChange>
        </w:rPr>
        <w:t xml:space="preserve">To go from the given units, m/s, to the desired units, mi/hr, we must convert meters to miles and seconds to hours. </w:t>
      </w:r>
    </w:p>
    <w:p w14:paraId="35FCA697" w14:textId="54686AC3" w:rsidR="00B7749E" w:rsidRPr="00E4193B" w:rsidRDefault="00B7749E" w:rsidP="00B7749E">
      <w:pPr>
        <w:pStyle w:val="ListParagraph"/>
        <w:ind w:left="1080"/>
        <w:rPr>
          <w:rPrChange w:id="1592" w:author="ACER" w:date="2020-10-02T13:20:00Z">
            <w:rPr>
              <w:highlight w:val="yellow"/>
            </w:rPr>
          </w:rPrChange>
        </w:rPr>
      </w:pPr>
      <w:r w:rsidRPr="00E4193B">
        <w:rPr>
          <w:lang w:val="en-US"/>
          <w:rPrChange w:id="1593" w:author="ACER" w:date="2020-10-02T13:20:00Z">
            <w:rPr>
              <w:highlight w:val="yellow"/>
              <w:lang w:val="en-US"/>
            </w:rPr>
          </w:rPrChange>
        </w:rPr>
        <w:t>From our knowledge of SI prefixes</w:t>
      </w:r>
      <w:r w:rsidR="00ED3BE3" w:rsidRPr="00E4193B">
        <w:rPr>
          <w:lang w:val="en-US"/>
          <w:rPrChange w:id="1594" w:author="ACER" w:date="2020-10-02T13:20:00Z">
            <w:rPr>
              <w:highlight w:val="yellow"/>
              <w:lang w:val="en-US"/>
            </w:rPr>
          </w:rPrChange>
        </w:rPr>
        <w:t xml:space="preserve">, </w:t>
      </w:r>
      <w:r w:rsidRPr="00E4193B">
        <w:rPr>
          <w:lang w:val="en-US"/>
          <w:rPrChange w:id="1595" w:author="ACER" w:date="2020-10-02T13:20:00Z">
            <w:rPr>
              <w:highlight w:val="yellow"/>
              <w:lang w:val="en-US"/>
            </w:rPr>
          </w:rPrChange>
        </w:rPr>
        <w:t>we know that 1 km = 10</w:t>
      </w:r>
      <w:r w:rsidRPr="00E4193B">
        <w:rPr>
          <w:vertAlign w:val="superscript"/>
          <w:lang w:val="en-US"/>
          <w:rPrChange w:id="1596" w:author="ACER" w:date="2020-10-02T13:20:00Z">
            <w:rPr>
              <w:highlight w:val="yellow"/>
              <w:vertAlign w:val="superscript"/>
              <w:lang w:val="en-US"/>
            </w:rPr>
          </w:rPrChange>
        </w:rPr>
        <w:t>3</w:t>
      </w:r>
      <w:r w:rsidR="00ED3BE3" w:rsidRPr="00E4193B">
        <w:rPr>
          <w:lang w:val="en-US"/>
          <w:rPrChange w:id="1597" w:author="ACER" w:date="2020-10-02T13:20:00Z">
            <w:rPr>
              <w:highlight w:val="yellow"/>
              <w:lang w:val="en-US"/>
            </w:rPr>
          </w:rPrChange>
        </w:rPr>
        <w:t xml:space="preserve"> </w:t>
      </w:r>
      <w:r w:rsidRPr="00E4193B">
        <w:rPr>
          <w:lang w:val="en-US"/>
          <w:rPrChange w:id="1598" w:author="ACER" w:date="2020-10-02T13:20:00Z">
            <w:rPr>
              <w:highlight w:val="yellow"/>
              <w:lang w:val="en-US"/>
            </w:rPr>
          </w:rPrChange>
        </w:rPr>
        <w:t xml:space="preserve">m. From the relationships given </w:t>
      </w:r>
      <w:r w:rsidR="00ED3BE3" w:rsidRPr="00E4193B">
        <w:rPr>
          <w:lang w:val="en-US"/>
          <w:rPrChange w:id="1599" w:author="ACER" w:date="2020-10-02T13:20:00Z">
            <w:rPr>
              <w:highlight w:val="yellow"/>
              <w:lang w:val="en-US"/>
            </w:rPr>
          </w:rPrChange>
        </w:rPr>
        <w:t>earlier</w:t>
      </w:r>
      <w:r w:rsidRPr="00E4193B">
        <w:rPr>
          <w:lang w:val="en-US"/>
          <w:rPrChange w:id="1600" w:author="ACER" w:date="2020-10-02T13:20:00Z">
            <w:rPr>
              <w:highlight w:val="yellow"/>
              <w:lang w:val="en-US"/>
            </w:rPr>
          </w:rPrChange>
        </w:rPr>
        <w:t>, we find that 1 mi = 1.60</w:t>
      </w:r>
      <w:r w:rsidR="00ED3BE3" w:rsidRPr="00E4193B">
        <w:rPr>
          <w:lang w:val="en-US"/>
          <w:rPrChange w:id="1601" w:author="ACER" w:date="2020-10-02T13:20:00Z">
            <w:rPr>
              <w:highlight w:val="yellow"/>
              <w:lang w:val="en-US"/>
            </w:rPr>
          </w:rPrChange>
        </w:rPr>
        <w:t xml:space="preserve">93 </w:t>
      </w:r>
      <w:r w:rsidRPr="00E4193B">
        <w:rPr>
          <w:lang w:val="en-US"/>
          <w:rPrChange w:id="1602" w:author="ACER" w:date="2020-10-02T13:20:00Z">
            <w:rPr>
              <w:highlight w:val="yellow"/>
              <w:lang w:val="en-US"/>
            </w:rPr>
          </w:rPrChange>
        </w:rPr>
        <w:t>km.</w:t>
      </w:r>
    </w:p>
    <w:p w14:paraId="5ECBE670" w14:textId="74E537EB" w:rsidR="00ED3BE3" w:rsidRPr="00E4193B" w:rsidRDefault="00B7749E" w:rsidP="00B7749E">
      <w:pPr>
        <w:pStyle w:val="ListParagraph"/>
        <w:ind w:left="1080"/>
        <w:rPr>
          <w:lang w:val="en-US"/>
          <w:rPrChange w:id="1603" w:author="ACER" w:date="2020-10-02T13:20:00Z">
            <w:rPr>
              <w:highlight w:val="yellow"/>
              <w:lang w:val="en-US"/>
            </w:rPr>
          </w:rPrChange>
        </w:rPr>
      </w:pPr>
      <w:r w:rsidRPr="00E4193B">
        <w:rPr>
          <w:lang w:val="en-US"/>
          <w:rPrChange w:id="1604" w:author="ACER" w:date="2020-10-02T13:20:00Z">
            <w:rPr>
              <w:highlight w:val="yellow"/>
              <w:lang w:val="en-US"/>
            </w:rPr>
          </w:rPrChange>
        </w:rPr>
        <w:t xml:space="preserve">Thus, we can convert </w:t>
      </w:r>
      <w:r w:rsidRPr="00E4193B">
        <w:rPr>
          <w:i/>
          <w:iCs/>
          <w:lang w:val="en-US"/>
          <w:rPrChange w:id="1605" w:author="ACER" w:date="2020-10-02T13:20:00Z">
            <w:rPr>
              <w:i/>
              <w:iCs/>
              <w:highlight w:val="yellow"/>
              <w:lang w:val="en-US"/>
            </w:rPr>
          </w:rPrChange>
        </w:rPr>
        <w:t>m</w:t>
      </w:r>
      <w:r w:rsidRPr="00E4193B">
        <w:rPr>
          <w:lang w:val="en-US"/>
          <w:rPrChange w:id="1606" w:author="ACER" w:date="2020-10-02T13:20:00Z">
            <w:rPr>
              <w:highlight w:val="yellow"/>
              <w:lang w:val="en-US"/>
            </w:rPr>
          </w:rPrChange>
        </w:rPr>
        <w:t xml:space="preserve"> to </w:t>
      </w:r>
      <w:r w:rsidRPr="00E4193B">
        <w:rPr>
          <w:i/>
          <w:iCs/>
          <w:lang w:val="en-US"/>
          <w:rPrChange w:id="1607" w:author="ACER" w:date="2020-10-02T13:20:00Z">
            <w:rPr>
              <w:i/>
              <w:iCs/>
              <w:highlight w:val="yellow"/>
              <w:lang w:val="en-US"/>
            </w:rPr>
          </w:rPrChange>
        </w:rPr>
        <w:t>km</w:t>
      </w:r>
      <w:r w:rsidRPr="00E4193B">
        <w:rPr>
          <w:lang w:val="en-US"/>
          <w:rPrChange w:id="1608" w:author="ACER" w:date="2020-10-02T13:20:00Z">
            <w:rPr>
              <w:highlight w:val="yellow"/>
              <w:lang w:val="en-US"/>
            </w:rPr>
          </w:rPrChange>
        </w:rPr>
        <w:t xml:space="preserve"> and then convert </w:t>
      </w:r>
      <w:r w:rsidRPr="00E4193B">
        <w:rPr>
          <w:i/>
          <w:iCs/>
          <w:lang w:val="en-US"/>
          <w:rPrChange w:id="1609" w:author="ACER" w:date="2020-10-02T13:20:00Z">
            <w:rPr>
              <w:i/>
              <w:iCs/>
              <w:highlight w:val="yellow"/>
              <w:lang w:val="en-US"/>
            </w:rPr>
          </w:rPrChange>
        </w:rPr>
        <w:t>km</w:t>
      </w:r>
      <w:r w:rsidRPr="00E4193B">
        <w:rPr>
          <w:lang w:val="en-US"/>
          <w:rPrChange w:id="1610" w:author="ACER" w:date="2020-10-02T13:20:00Z">
            <w:rPr>
              <w:highlight w:val="yellow"/>
              <w:lang w:val="en-US"/>
            </w:rPr>
          </w:rPrChange>
        </w:rPr>
        <w:t xml:space="preserve"> to </w:t>
      </w:r>
      <w:r w:rsidRPr="00E4193B">
        <w:rPr>
          <w:i/>
          <w:iCs/>
          <w:lang w:val="en-US"/>
          <w:rPrChange w:id="1611" w:author="ACER" w:date="2020-10-02T13:20:00Z">
            <w:rPr>
              <w:i/>
              <w:iCs/>
              <w:highlight w:val="yellow"/>
              <w:lang w:val="en-US"/>
            </w:rPr>
          </w:rPrChange>
        </w:rPr>
        <w:t>mi</w:t>
      </w:r>
      <w:r w:rsidRPr="00E4193B">
        <w:rPr>
          <w:lang w:val="en-US"/>
          <w:rPrChange w:id="1612" w:author="ACER" w:date="2020-10-02T13:20:00Z">
            <w:rPr>
              <w:highlight w:val="yellow"/>
              <w:lang w:val="en-US"/>
            </w:rPr>
          </w:rPrChange>
        </w:rPr>
        <w:t>. From our knowledge of time</w:t>
      </w:r>
      <w:r w:rsidR="00A612BE" w:rsidRPr="00E4193B">
        <w:rPr>
          <w:lang w:val="en-US"/>
          <w:rPrChange w:id="1613" w:author="ACER" w:date="2020-10-02T13:20:00Z">
            <w:rPr>
              <w:highlight w:val="yellow"/>
              <w:lang w:val="en-US"/>
            </w:rPr>
          </w:rPrChange>
        </w:rPr>
        <w:t>,</w:t>
      </w:r>
      <w:r w:rsidRPr="00E4193B">
        <w:rPr>
          <w:lang w:val="en-US"/>
          <w:rPrChange w:id="1614" w:author="ACER" w:date="2020-10-02T13:20:00Z">
            <w:rPr>
              <w:highlight w:val="yellow"/>
              <w:lang w:val="en-US"/>
            </w:rPr>
          </w:rPrChange>
        </w:rPr>
        <w:t xml:space="preserve"> we know that 60s = 1 min and 60 min = 1hr. Thus, we can convert s</w:t>
      </w:r>
      <w:r w:rsidR="00030F7D" w:rsidRPr="00E4193B">
        <w:rPr>
          <w:lang w:val="en-US"/>
          <w:rPrChange w:id="1615" w:author="ACER" w:date="2020-10-02T13:20:00Z">
            <w:rPr>
              <w:highlight w:val="yellow"/>
              <w:lang w:val="en-US"/>
            </w:rPr>
          </w:rPrChange>
        </w:rPr>
        <w:t>econds</w:t>
      </w:r>
      <w:r w:rsidRPr="00E4193B">
        <w:rPr>
          <w:lang w:val="en-US"/>
          <w:rPrChange w:id="1616" w:author="ACER" w:date="2020-10-02T13:20:00Z">
            <w:rPr>
              <w:highlight w:val="yellow"/>
              <w:lang w:val="en-US"/>
            </w:rPr>
          </w:rPrChange>
        </w:rPr>
        <w:t xml:space="preserve"> to min</w:t>
      </w:r>
      <w:r w:rsidR="00030F7D" w:rsidRPr="00E4193B">
        <w:rPr>
          <w:lang w:val="en-US"/>
          <w:rPrChange w:id="1617" w:author="ACER" w:date="2020-10-02T13:20:00Z">
            <w:rPr>
              <w:highlight w:val="yellow"/>
              <w:lang w:val="en-US"/>
            </w:rPr>
          </w:rPrChange>
        </w:rPr>
        <w:t>utes</w:t>
      </w:r>
      <w:r w:rsidRPr="00E4193B">
        <w:rPr>
          <w:lang w:val="en-US"/>
          <w:rPrChange w:id="1618" w:author="ACER" w:date="2020-10-02T13:20:00Z">
            <w:rPr>
              <w:highlight w:val="yellow"/>
              <w:lang w:val="en-US"/>
            </w:rPr>
          </w:rPrChange>
        </w:rPr>
        <w:t xml:space="preserve"> and then convert min</w:t>
      </w:r>
      <w:r w:rsidR="00030F7D" w:rsidRPr="00E4193B">
        <w:rPr>
          <w:lang w:val="en-US"/>
          <w:rPrChange w:id="1619" w:author="ACER" w:date="2020-10-02T13:20:00Z">
            <w:rPr>
              <w:highlight w:val="yellow"/>
              <w:lang w:val="en-US"/>
            </w:rPr>
          </w:rPrChange>
        </w:rPr>
        <w:t>utes</w:t>
      </w:r>
      <w:r w:rsidRPr="00E4193B">
        <w:rPr>
          <w:lang w:val="en-US"/>
          <w:rPrChange w:id="1620" w:author="ACER" w:date="2020-10-02T13:20:00Z">
            <w:rPr>
              <w:highlight w:val="yellow"/>
              <w:lang w:val="en-US"/>
            </w:rPr>
          </w:rPrChange>
        </w:rPr>
        <w:t xml:space="preserve"> to h</w:t>
      </w:r>
      <w:r w:rsidR="00030F7D" w:rsidRPr="00E4193B">
        <w:rPr>
          <w:lang w:val="en-US"/>
          <w:rPrChange w:id="1621" w:author="ACER" w:date="2020-10-02T13:20:00Z">
            <w:rPr>
              <w:highlight w:val="yellow"/>
              <w:lang w:val="en-US"/>
            </w:rPr>
          </w:rPrChange>
        </w:rPr>
        <w:t>ours</w:t>
      </w:r>
      <w:r w:rsidRPr="00E4193B">
        <w:rPr>
          <w:lang w:val="en-US"/>
          <w:rPrChange w:id="1622" w:author="ACER" w:date="2020-10-02T13:20:00Z">
            <w:rPr>
              <w:highlight w:val="yellow"/>
              <w:lang w:val="en-US"/>
            </w:rPr>
          </w:rPrChange>
        </w:rPr>
        <w:t xml:space="preserve">. </w:t>
      </w:r>
    </w:p>
    <w:p w14:paraId="6FB0705A" w14:textId="77777777" w:rsidR="00ED3BE3" w:rsidRPr="00E4193B" w:rsidRDefault="00ED3BE3" w:rsidP="00B7749E">
      <w:pPr>
        <w:pStyle w:val="ListParagraph"/>
        <w:ind w:left="1080"/>
        <w:rPr>
          <w:lang w:val="en-US"/>
          <w:rPrChange w:id="1623" w:author="ACER" w:date="2020-10-02T13:20:00Z">
            <w:rPr>
              <w:highlight w:val="yellow"/>
              <w:lang w:val="en-US"/>
            </w:rPr>
          </w:rPrChange>
        </w:rPr>
      </w:pPr>
    </w:p>
    <w:p w14:paraId="388FC46D" w14:textId="4F544A3A" w:rsidR="00B7749E" w:rsidRPr="00E4193B" w:rsidRDefault="00B7749E" w:rsidP="00B7749E">
      <w:pPr>
        <w:pStyle w:val="ListParagraph"/>
        <w:ind w:left="1080"/>
        <w:rPr>
          <w:lang w:val="en-US"/>
          <w:rPrChange w:id="1624" w:author="ACER" w:date="2020-10-02T13:20:00Z">
            <w:rPr>
              <w:lang w:val="en-US"/>
            </w:rPr>
          </w:rPrChange>
        </w:rPr>
      </w:pPr>
      <w:r w:rsidRPr="00E4193B">
        <w:rPr>
          <w:lang w:val="en-US"/>
          <w:rPrChange w:id="1625" w:author="ACER" w:date="2020-10-02T13:20:00Z">
            <w:rPr>
              <w:highlight w:val="yellow"/>
              <w:lang w:val="en-US"/>
            </w:rPr>
          </w:rPrChange>
        </w:rPr>
        <w:t>The overall process is</w:t>
      </w:r>
    </w:p>
    <w:p w14:paraId="05F392D8" w14:textId="50D3119E" w:rsidR="00ED3BE3" w:rsidRPr="00E4193B" w:rsidRDefault="00ED3BE3" w:rsidP="00B7749E">
      <w:pPr>
        <w:pStyle w:val="ListParagraph"/>
        <w:ind w:left="1080"/>
        <w:rPr>
          <w:rPrChange w:id="1626" w:author="ACER" w:date="2020-10-02T13:20:00Z">
            <w:rPr/>
          </w:rPrChange>
        </w:rPr>
      </w:pPr>
      <w:r w:rsidRPr="00E4193B">
        <w:rPr>
          <w:noProof/>
          <w:rPrChange w:id="1627" w:author="ACER" w:date="2020-10-02T13:20:00Z">
            <w:rPr>
              <w:noProof/>
            </w:rPr>
          </w:rPrChange>
        </w:rPr>
        <w:drawing>
          <wp:anchor distT="0" distB="0" distL="114300" distR="114300" simplePos="0" relativeHeight="251827712" behindDoc="0" locked="0" layoutInCell="1" allowOverlap="1" wp14:anchorId="4C57AC12" wp14:editId="3DC34512">
            <wp:simplePos x="0" y="0"/>
            <wp:positionH relativeFrom="column">
              <wp:posOffset>682906</wp:posOffset>
            </wp:positionH>
            <wp:positionV relativeFrom="paragraph">
              <wp:posOffset>5787</wp:posOffset>
            </wp:positionV>
            <wp:extent cx="5121070" cy="520861"/>
            <wp:effectExtent l="0" t="0" r="3810" b="0"/>
            <wp:wrapSquare wrapText="bothSides"/>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121070" cy="520861"/>
                    </a:xfrm>
                    <a:prstGeom prst="rect">
                      <a:avLst/>
                    </a:prstGeom>
                  </pic:spPr>
                </pic:pic>
              </a:graphicData>
            </a:graphic>
          </wp:anchor>
        </w:drawing>
      </w:r>
    </w:p>
    <w:p w14:paraId="254573BF" w14:textId="77777777" w:rsidR="00B7749E" w:rsidRPr="00E4193B" w:rsidRDefault="00B7749E" w:rsidP="00ED2E5F">
      <w:pPr>
        <w:pStyle w:val="ListParagraph"/>
        <w:ind w:left="1080"/>
        <w:rPr>
          <w:lang w:val="en-US"/>
          <w:rPrChange w:id="1628" w:author="ACER" w:date="2020-10-02T13:20:00Z">
            <w:rPr>
              <w:lang w:val="en-US"/>
            </w:rPr>
          </w:rPrChange>
        </w:rPr>
      </w:pPr>
    </w:p>
    <w:p w14:paraId="7C9625A8" w14:textId="77777777" w:rsidR="00ED3BE3" w:rsidRPr="00E4193B" w:rsidRDefault="00ED3BE3" w:rsidP="00ED3BE3">
      <w:pPr>
        <w:pStyle w:val="ListParagraph"/>
        <w:ind w:left="1080"/>
        <w:rPr>
          <w:rPrChange w:id="1629" w:author="ACER" w:date="2020-10-02T13:20:00Z">
            <w:rPr/>
          </w:rPrChange>
        </w:rPr>
      </w:pPr>
      <w:r w:rsidRPr="00E4193B">
        <w:rPr>
          <w:lang w:val="en-US"/>
          <w:rPrChange w:id="1630" w:author="ACER" w:date="2020-10-02T13:20:00Z">
            <w:rPr>
              <w:lang w:val="en-US"/>
            </w:rPr>
          </w:rPrChange>
        </w:rPr>
        <w:t>Applying first the conversions for distance and then those for time, we can set up one long equation in which unwanted units are canceled:</w:t>
      </w:r>
    </w:p>
    <w:p w14:paraId="76AB9251" w14:textId="04A172C2" w:rsidR="00ED2E5F" w:rsidRPr="00E4193B" w:rsidRDefault="00ED2E5F" w:rsidP="00ED2E5F">
      <w:pPr>
        <w:pStyle w:val="ListParagraph"/>
        <w:ind w:left="1080"/>
        <w:rPr>
          <w:rPrChange w:id="1631" w:author="ACER" w:date="2020-10-02T13:20:00Z">
            <w:rPr/>
          </w:rPrChange>
        </w:rPr>
      </w:pPr>
    </w:p>
    <w:p w14:paraId="40BC2B9B" w14:textId="32ADCB53" w:rsidR="00ED3BE3" w:rsidRPr="00E4193B" w:rsidRDefault="00ED3BE3" w:rsidP="00ED2E5F">
      <w:pPr>
        <w:pStyle w:val="ListParagraph"/>
        <w:ind w:left="1080"/>
        <w:rPr>
          <w:rPrChange w:id="1632" w:author="ACER" w:date="2020-10-02T13:20:00Z">
            <w:rPr/>
          </w:rPrChange>
        </w:rPr>
      </w:pPr>
      <w:r w:rsidRPr="00E4193B">
        <w:rPr>
          <w:noProof/>
          <w:rPrChange w:id="1633" w:author="ACER" w:date="2020-10-02T13:20:00Z">
            <w:rPr>
              <w:noProof/>
            </w:rPr>
          </w:rPrChange>
        </w:rPr>
        <w:drawing>
          <wp:inline distT="0" distB="0" distL="0" distR="0" wp14:anchorId="0E956790" wp14:editId="210054FB">
            <wp:extent cx="5943600" cy="969010"/>
            <wp:effectExtent l="0" t="0" r="0" b="254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969010"/>
                    </a:xfrm>
                    <a:prstGeom prst="rect">
                      <a:avLst/>
                    </a:prstGeom>
                  </pic:spPr>
                </pic:pic>
              </a:graphicData>
            </a:graphic>
          </wp:inline>
        </w:drawing>
      </w:r>
    </w:p>
    <w:p w14:paraId="505E108F" w14:textId="7E0135B3" w:rsidR="00ED3BE3" w:rsidRPr="00E4193B" w:rsidRDefault="00ED3BE3" w:rsidP="00ED2E5F">
      <w:pPr>
        <w:pStyle w:val="ListParagraph"/>
        <w:ind w:left="1080"/>
        <w:rPr>
          <w:rPrChange w:id="1634" w:author="ACER" w:date="2020-10-02T13:20:00Z">
            <w:rPr/>
          </w:rPrChange>
        </w:rPr>
      </w:pPr>
    </w:p>
    <w:p w14:paraId="0F7618A7" w14:textId="77777777" w:rsidR="00ED3BE3" w:rsidRPr="00E4193B" w:rsidRDefault="00ED3BE3" w:rsidP="00ED2E5F">
      <w:pPr>
        <w:pStyle w:val="ListParagraph"/>
        <w:ind w:left="1080"/>
        <w:rPr>
          <w:rPrChange w:id="1635" w:author="ACER" w:date="2020-10-02T13:20:00Z">
            <w:rPr/>
          </w:rPrChange>
        </w:rPr>
      </w:pPr>
    </w:p>
    <w:p w14:paraId="2A7B5538" w14:textId="4DFCC14D" w:rsidR="00E739B0" w:rsidRPr="00E4193B" w:rsidRDefault="00E739B0" w:rsidP="00E739B0">
      <w:pPr>
        <w:pStyle w:val="ListParagraph"/>
        <w:numPr>
          <w:ilvl w:val="0"/>
          <w:numId w:val="30"/>
        </w:numPr>
        <w:rPr>
          <w:rPrChange w:id="1636" w:author="ACER" w:date="2020-10-02T13:20:00Z">
            <w:rPr/>
          </w:rPrChange>
        </w:rPr>
      </w:pPr>
      <w:r w:rsidRPr="00E4193B">
        <w:rPr>
          <w:rPrChange w:id="1637" w:author="ACER" w:date="2020-10-02T13:20:00Z">
            <w:rPr/>
          </w:rPrChange>
        </w:rPr>
        <w:t>Evaluation/Post-test</w:t>
      </w:r>
    </w:p>
    <w:p w14:paraId="749076C5" w14:textId="65294E90" w:rsidR="00ED2E5F" w:rsidRDefault="00ED2E5F" w:rsidP="00ED2E5F">
      <w:pPr>
        <w:pStyle w:val="ListParagraph"/>
        <w:ind w:left="1080"/>
      </w:pPr>
    </w:p>
    <w:p w14:paraId="37C8B49B" w14:textId="3656F501" w:rsidR="00076866" w:rsidRPr="00076866" w:rsidRDefault="00076866" w:rsidP="008C0DDF">
      <w:pPr>
        <w:pStyle w:val="ListParagraph"/>
        <w:numPr>
          <w:ilvl w:val="0"/>
          <w:numId w:val="37"/>
        </w:numPr>
      </w:pPr>
      <w:r w:rsidRPr="00076866">
        <w:rPr>
          <w:lang w:val="en-US"/>
        </w:rPr>
        <w:t>If the volume of an object is reported as 5.0 ft</w:t>
      </w:r>
      <w:r w:rsidRPr="00076866">
        <w:rPr>
          <w:vertAlign w:val="superscript"/>
          <w:lang w:val="en-US"/>
        </w:rPr>
        <w:t>3</w:t>
      </w:r>
      <w:r w:rsidRPr="00076866">
        <w:rPr>
          <w:lang w:val="en-US"/>
        </w:rPr>
        <w:t>, what is the volume in cubic meters?</w:t>
      </w:r>
    </w:p>
    <w:p w14:paraId="29C5826A" w14:textId="54B308DE" w:rsidR="00076866" w:rsidRPr="00E4193B" w:rsidRDefault="00076866" w:rsidP="00076866">
      <w:pPr>
        <w:pStyle w:val="ListParagraph"/>
        <w:ind w:left="1440"/>
        <w:rPr>
          <w:i/>
          <w:iCs/>
          <w:lang w:val="en-US"/>
          <w:rPrChange w:id="1638" w:author="ACER" w:date="2020-10-02T13:21:00Z">
            <w:rPr>
              <w:lang w:val="en-US"/>
            </w:rPr>
          </w:rPrChange>
        </w:rPr>
      </w:pPr>
      <w:r w:rsidRPr="00E4193B">
        <w:rPr>
          <w:b/>
          <w:bCs/>
          <w:i/>
          <w:iCs/>
          <w:lang w:val="en-US"/>
          <w:rPrChange w:id="1639" w:author="ACER" w:date="2020-10-02T13:21:00Z">
            <w:rPr>
              <w:highlight w:val="yellow"/>
              <w:lang w:val="en-US"/>
            </w:rPr>
          </w:rPrChange>
        </w:rPr>
        <w:t>Answer</w:t>
      </w:r>
      <w:r w:rsidRPr="00E4193B">
        <w:rPr>
          <w:i/>
          <w:iCs/>
          <w:lang w:val="en-US"/>
          <w:rPrChange w:id="1640" w:author="ACER" w:date="2020-10-02T13:21:00Z">
            <w:rPr>
              <w:highlight w:val="yellow"/>
              <w:lang w:val="en-US"/>
            </w:rPr>
          </w:rPrChange>
        </w:rPr>
        <w:t xml:space="preserve">: </w:t>
      </w:r>
      <w:r w:rsidRPr="00E4193B">
        <w:rPr>
          <w:b/>
          <w:bCs/>
          <w:i/>
          <w:iCs/>
          <w:lang w:val="en-US"/>
          <w:rPrChange w:id="1641" w:author="ACER" w:date="2020-10-02T13:22:00Z">
            <w:rPr>
              <w:highlight w:val="yellow"/>
              <w:lang w:val="en-US"/>
            </w:rPr>
          </w:rPrChange>
        </w:rPr>
        <w:t>0.14m</w:t>
      </w:r>
      <w:r w:rsidRPr="00E4193B">
        <w:rPr>
          <w:b/>
          <w:bCs/>
          <w:i/>
          <w:iCs/>
          <w:vertAlign w:val="superscript"/>
          <w:lang w:val="en-US"/>
          <w:rPrChange w:id="1642" w:author="ACER" w:date="2020-10-02T13:22:00Z">
            <w:rPr>
              <w:highlight w:val="yellow"/>
              <w:vertAlign w:val="superscript"/>
              <w:lang w:val="en-US"/>
            </w:rPr>
          </w:rPrChange>
        </w:rPr>
        <w:t>3</w:t>
      </w:r>
      <w:r w:rsidRPr="00E4193B">
        <w:rPr>
          <w:i/>
          <w:iCs/>
          <w:vertAlign w:val="superscript"/>
          <w:lang w:val="en-US"/>
          <w:rPrChange w:id="1643" w:author="ACER" w:date="2020-10-02T13:21:00Z">
            <w:rPr>
              <w:highlight w:val="yellow"/>
              <w:vertAlign w:val="superscript"/>
              <w:lang w:val="en-US"/>
            </w:rPr>
          </w:rPrChange>
        </w:rPr>
        <w:t xml:space="preserve"> </w:t>
      </w:r>
      <w:r w:rsidRPr="00E4193B">
        <w:rPr>
          <w:i/>
          <w:iCs/>
          <w:lang w:val="en-US"/>
          <w:rPrChange w:id="1644" w:author="ACER" w:date="2020-10-02T13:21:00Z">
            <w:rPr>
              <w:highlight w:val="yellow"/>
              <w:lang w:val="en-US"/>
            </w:rPr>
          </w:rPrChange>
        </w:rPr>
        <w:t xml:space="preserve">(1 ft = </w:t>
      </w:r>
      <w:r w:rsidR="00584D25" w:rsidRPr="00E4193B">
        <w:rPr>
          <w:i/>
          <w:iCs/>
          <w:lang w:val="en-US"/>
          <w:rPrChange w:id="1645" w:author="ACER" w:date="2020-10-02T13:21:00Z">
            <w:rPr>
              <w:highlight w:val="yellow"/>
              <w:lang w:val="en-US"/>
            </w:rPr>
          </w:rPrChange>
        </w:rPr>
        <w:t xml:space="preserve">0.305 </w:t>
      </w:r>
      <w:r w:rsidRPr="00E4193B">
        <w:rPr>
          <w:i/>
          <w:iCs/>
          <w:lang w:val="en-US"/>
          <w:rPrChange w:id="1646" w:author="ACER" w:date="2020-10-02T13:21:00Z">
            <w:rPr>
              <w:highlight w:val="yellow"/>
              <w:lang w:val="en-US"/>
            </w:rPr>
          </w:rPrChange>
        </w:rPr>
        <w:t>m)</w:t>
      </w:r>
    </w:p>
    <w:p w14:paraId="73682129" w14:textId="51BBB033" w:rsidR="004178CE" w:rsidRPr="00E4193B" w:rsidRDefault="00E4193B" w:rsidP="00E4193B">
      <w:pPr>
        <w:pStyle w:val="ListParagraph"/>
        <w:ind w:left="2520"/>
        <w:rPr>
          <w:i/>
          <w:iCs/>
          <w:lang w:val="en-US"/>
          <w:rPrChange w:id="1647" w:author="ACER" w:date="2020-10-02T13:21:00Z">
            <w:rPr>
              <w:lang w:val="en-US"/>
            </w:rPr>
          </w:rPrChange>
        </w:rPr>
        <w:pPrChange w:id="1648" w:author="ACER" w:date="2020-10-02T13:21:00Z">
          <w:pPr>
            <w:pStyle w:val="ListParagraph"/>
            <w:numPr>
              <w:numId w:val="35"/>
            </w:numPr>
            <w:ind w:left="1800" w:hanging="360"/>
          </w:pPr>
        </w:pPrChange>
      </w:pPr>
      <w:ins w:id="1649" w:author="ACER" w:date="2020-10-02T13:21:00Z">
        <w:r>
          <w:rPr>
            <w:i/>
            <w:iCs/>
            <w:lang w:val="en-US"/>
          </w:rPr>
          <w:t xml:space="preserve">    50 </w:t>
        </w:r>
        <w:r w:rsidRPr="00E4193B">
          <w:rPr>
            <w:i/>
            <w:iCs/>
            <w:lang w:val="en-US"/>
            <w:rPrChange w:id="1650" w:author="ACER" w:date="2020-10-02T13:21:00Z">
              <w:rPr>
                <w:highlight w:val="yellow"/>
                <w:lang w:val="en-US"/>
              </w:rPr>
            </w:rPrChange>
          </w:rPr>
          <w:t>f</w:t>
        </w:r>
      </w:ins>
      <w:r w:rsidR="004178CE" w:rsidRPr="00E4193B">
        <w:rPr>
          <w:i/>
          <w:iCs/>
          <w:lang w:val="en-US"/>
          <w:rPrChange w:id="1651" w:author="ACER" w:date="2020-10-02T13:21:00Z">
            <w:rPr>
              <w:highlight w:val="yellow"/>
              <w:lang w:val="en-US"/>
            </w:rPr>
          </w:rPrChange>
        </w:rPr>
        <w:t>t</w:t>
      </w:r>
      <w:r w:rsidR="004178CE" w:rsidRPr="00E4193B">
        <w:rPr>
          <w:i/>
          <w:iCs/>
          <w:vertAlign w:val="superscript"/>
          <w:lang w:val="en-US"/>
          <w:rPrChange w:id="1652" w:author="ACER" w:date="2020-10-02T13:21:00Z">
            <w:rPr>
              <w:highlight w:val="yellow"/>
              <w:lang w:val="en-US"/>
            </w:rPr>
          </w:rPrChange>
        </w:rPr>
        <w:t>3</w:t>
      </w:r>
      <w:r w:rsidR="004178CE" w:rsidRPr="00E4193B">
        <w:rPr>
          <w:i/>
          <w:iCs/>
          <w:lang w:val="en-US"/>
          <w:rPrChange w:id="1653" w:author="ACER" w:date="2020-10-02T13:21:00Z">
            <w:rPr>
              <w:highlight w:val="yellow"/>
              <w:lang w:val="en-US"/>
            </w:rPr>
          </w:rPrChange>
        </w:rPr>
        <w:t xml:space="preserve"> x [(0.305 m)</w:t>
      </w:r>
      <w:r w:rsidR="004178CE" w:rsidRPr="00E4193B">
        <w:rPr>
          <w:i/>
          <w:iCs/>
          <w:vertAlign w:val="superscript"/>
          <w:lang w:val="en-US"/>
          <w:rPrChange w:id="1654" w:author="ACER" w:date="2020-10-02T13:21:00Z">
            <w:rPr>
              <w:highlight w:val="yellow"/>
              <w:vertAlign w:val="superscript"/>
              <w:lang w:val="en-US"/>
            </w:rPr>
          </w:rPrChange>
        </w:rPr>
        <w:t xml:space="preserve"> 3</w:t>
      </w:r>
      <w:r w:rsidR="00E713BB" w:rsidRPr="00E4193B">
        <w:rPr>
          <w:i/>
          <w:iCs/>
          <w:lang w:val="en-US"/>
          <w:rPrChange w:id="1655" w:author="ACER" w:date="2020-10-02T13:21:00Z">
            <w:rPr>
              <w:highlight w:val="yellow"/>
              <w:lang w:val="en-US"/>
            </w:rPr>
          </w:rPrChange>
        </w:rPr>
        <w:t>/</w:t>
      </w:r>
      <w:r w:rsidR="004178CE" w:rsidRPr="00E4193B">
        <w:rPr>
          <w:i/>
          <w:iCs/>
          <w:lang w:val="en-US"/>
          <w:rPrChange w:id="1656" w:author="ACER" w:date="2020-10-02T13:21:00Z">
            <w:rPr>
              <w:highlight w:val="yellow"/>
              <w:lang w:val="en-US"/>
            </w:rPr>
          </w:rPrChange>
        </w:rPr>
        <w:t>(1 ft)</w:t>
      </w:r>
      <w:r w:rsidR="004178CE" w:rsidRPr="00E4193B">
        <w:rPr>
          <w:i/>
          <w:iCs/>
          <w:vertAlign w:val="superscript"/>
          <w:lang w:val="en-US"/>
          <w:rPrChange w:id="1657" w:author="ACER" w:date="2020-10-02T13:21:00Z">
            <w:rPr>
              <w:highlight w:val="yellow"/>
              <w:vertAlign w:val="superscript"/>
              <w:lang w:val="en-US"/>
            </w:rPr>
          </w:rPrChange>
        </w:rPr>
        <w:t xml:space="preserve"> 3</w:t>
      </w:r>
      <w:r w:rsidR="004178CE" w:rsidRPr="00E4193B">
        <w:rPr>
          <w:i/>
          <w:iCs/>
          <w:lang w:val="en-US"/>
          <w:rPrChange w:id="1658" w:author="ACER" w:date="2020-10-02T13:21:00Z">
            <w:rPr>
              <w:highlight w:val="yellow"/>
              <w:lang w:val="en-US"/>
            </w:rPr>
          </w:rPrChange>
        </w:rPr>
        <w:t>] = 0.14 m</w:t>
      </w:r>
      <w:r w:rsidR="004178CE" w:rsidRPr="00E4193B">
        <w:rPr>
          <w:i/>
          <w:iCs/>
          <w:vertAlign w:val="superscript"/>
          <w:lang w:val="en-US"/>
          <w:rPrChange w:id="1659" w:author="ACER" w:date="2020-10-02T13:21:00Z">
            <w:rPr>
              <w:highlight w:val="yellow"/>
              <w:vertAlign w:val="superscript"/>
              <w:lang w:val="en-US"/>
            </w:rPr>
          </w:rPrChange>
        </w:rPr>
        <w:t>3</w:t>
      </w:r>
    </w:p>
    <w:p w14:paraId="393469BF" w14:textId="77777777" w:rsidR="00364A75" w:rsidRPr="00076866" w:rsidRDefault="00364A75" w:rsidP="00076866">
      <w:pPr>
        <w:pStyle w:val="ListParagraph"/>
        <w:ind w:left="1440"/>
      </w:pPr>
    </w:p>
    <w:p w14:paraId="06E9484C" w14:textId="16C5BB3E" w:rsidR="00364A75" w:rsidRPr="00364A75" w:rsidRDefault="00364A75" w:rsidP="008C0DDF">
      <w:pPr>
        <w:pStyle w:val="ListParagraph"/>
        <w:numPr>
          <w:ilvl w:val="0"/>
          <w:numId w:val="37"/>
        </w:numPr>
      </w:pPr>
      <w:r w:rsidRPr="00364A75">
        <w:rPr>
          <w:lang w:val="en-US"/>
        </w:rPr>
        <w:t>A car travels 28 mi per gallon of gasoline. How many kilometers per liter will it go?</w:t>
      </w:r>
    </w:p>
    <w:p w14:paraId="3E8744EE" w14:textId="2D1829F9" w:rsidR="00364A75" w:rsidRPr="00E4193B" w:rsidRDefault="00364A75" w:rsidP="00364A75">
      <w:pPr>
        <w:pStyle w:val="ListParagraph"/>
        <w:ind w:left="1440"/>
        <w:rPr>
          <w:i/>
          <w:iCs/>
          <w:lang w:val="en-US"/>
          <w:rPrChange w:id="1660" w:author="ACER" w:date="2020-10-02T13:22:00Z">
            <w:rPr>
              <w:lang w:val="en-US"/>
            </w:rPr>
          </w:rPrChange>
        </w:rPr>
      </w:pPr>
      <w:r w:rsidRPr="00E4193B">
        <w:rPr>
          <w:b/>
          <w:bCs/>
          <w:i/>
          <w:iCs/>
          <w:lang w:val="en-US"/>
          <w:rPrChange w:id="1661" w:author="ACER" w:date="2020-10-02T13:22:00Z">
            <w:rPr>
              <w:highlight w:val="yellow"/>
              <w:lang w:val="en-US"/>
            </w:rPr>
          </w:rPrChange>
        </w:rPr>
        <w:t>Answer</w:t>
      </w:r>
      <w:r w:rsidRPr="00E4193B">
        <w:rPr>
          <w:i/>
          <w:iCs/>
          <w:lang w:val="en-US"/>
          <w:rPrChange w:id="1662" w:author="ACER" w:date="2020-10-02T13:22:00Z">
            <w:rPr>
              <w:highlight w:val="yellow"/>
              <w:lang w:val="en-US"/>
            </w:rPr>
          </w:rPrChange>
        </w:rPr>
        <w:t xml:space="preserve">: </w:t>
      </w:r>
      <w:r w:rsidRPr="00E4193B">
        <w:rPr>
          <w:b/>
          <w:bCs/>
          <w:i/>
          <w:iCs/>
          <w:lang w:val="en-US"/>
          <w:rPrChange w:id="1663" w:author="ACER" w:date="2020-10-02T13:22:00Z">
            <w:rPr>
              <w:highlight w:val="yellow"/>
              <w:lang w:val="en-US"/>
            </w:rPr>
          </w:rPrChange>
        </w:rPr>
        <w:t>12 km/L</w:t>
      </w:r>
      <w:r w:rsidRPr="00E4193B">
        <w:rPr>
          <w:i/>
          <w:iCs/>
          <w:lang w:val="en-US"/>
          <w:rPrChange w:id="1664" w:author="ACER" w:date="2020-10-02T13:22:00Z">
            <w:rPr>
              <w:highlight w:val="yellow"/>
              <w:lang w:val="en-US"/>
            </w:rPr>
          </w:rPrChange>
        </w:rPr>
        <w:t xml:space="preserve"> (1 mi = </w:t>
      </w:r>
      <w:r w:rsidR="00B56E64" w:rsidRPr="00E4193B">
        <w:rPr>
          <w:i/>
          <w:iCs/>
          <w:lang w:val="en-US"/>
          <w:rPrChange w:id="1665" w:author="ACER" w:date="2020-10-02T13:22:00Z">
            <w:rPr>
              <w:highlight w:val="yellow"/>
              <w:lang w:val="en-US"/>
            </w:rPr>
          </w:rPrChange>
        </w:rPr>
        <w:t xml:space="preserve">1.6093 </w:t>
      </w:r>
      <w:r w:rsidRPr="00E4193B">
        <w:rPr>
          <w:i/>
          <w:iCs/>
          <w:lang w:val="en-US"/>
          <w:rPrChange w:id="1666" w:author="ACER" w:date="2020-10-02T13:22:00Z">
            <w:rPr>
              <w:highlight w:val="yellow"/>
              <w:lang w:val="en-US"/>
            </w:rPr>
          </w:rPrChange>
        </w:rPr>
        <w:t>km</w:t>
      </w:r>
      <w:r w:rsidR="00C45AD4" w:rsidRPr="00E4193B">
        <w:rPr>
          <w:i/>
          <w:iCs/>
          <w:lang w:val="en-US"/>
          <w:rPrChange w:id="1667" w:author="ACER" w:date="2020-10-02T13:22:00Z">
            <w:rPr>
              <w:highlight w:val="yellow"/>
              <w:lang w:val="en-US"/>
            </w:rPr>
          </w:rPrChange>
        </w:rPr>
        <w:t xml:space="preserve">, 1 gal = </w:t>
      </w:r>
      <w:r w:rsidR="00AA1355" w:rsidRPr="00E4193B">
        <w:rPr>
          <w:i/>
          <w:iCs/>
          <w:lang w:val="en-US"/>
          <w:rPrChange w:id="1668" w:author="ACER" w:date="2020-10-02T13:22:00Z">
            <w:rPr>
              <w:highlight w:val="yellow"/>
              <w:lang w:val="en-US"/>
            </w:rPr>
          </w:rPrChange>
        </w:rPr>
        <w:t>3.79 L</w:t>
      </w:r>
      <w:r w:rsidRPr="00E4193B">
        <w:rPr>
          <w:i/>
          <w:iCs/>
          <w:lang w:val="en-US"/>
          <w:rPrChange w:id="1669" w:author="ACER" w:date="2020-10-02T13:22:00Z">
            <w:rPr>
              <w:highlight w:val="yellow"/>
              <w:lang w:val="en-US"/>
            </w:rPr>
          </w:rPrChange>
        </w:rPr>
        <w:t>)</w:t>
      </w:r>
    </w:p>
    <w:p w14:paraId="130EFC0B" w14:textId="08BEB311" w:rsidR="00AA1355" w:rsidRPr="00E4193B" w:rsidRDefault="00E4193B" w:rsidP="00E4193B">
      <w:pPr>
        <w:pStyle w:val="ListParagraph"/>
        <w:ind w:left="1800"/>
        <w:rPr>
          <w:i/>
          <w:iCs/>
          <w:lang w:val="en-US"/>
          <w:rPrChange w:id="1670" w:author="ACER" w:date="2020-10-02T13:22:00Z">
            <w:rPr>
              <w:lang w:val="en-US"/>
            </w:rPr>
          </w:rPrChange>
        </w:rPr>
        <w:pPrChange w:id="1671" w:author="ACER" w:date="2020-10-02T13:22:00Z">
          <w:pPr>
            <w:pStyle w:val="ListParagraph"/>
            <w:numPr>
              <w:numId w:val="36"/>
            </w:numPr>
            <w:ind w:left="1800" w:hanging="360"/>
          </w:pPr>
        </w:pPrChange>
      </w:pPr>
      <w:ins w:id="1672" w:author="ACER" w:date="2020-10-02T13:22:00Z">
        <w:r>
          <w:rPr>
            <w:i/>
            <w:iCs/>
            <w:lang w:val="en-US"/>
          </w:rPr>
          <w:t xml:space="preserve">           </w:t>
        </w:r>
        <w:r w:rsidRPr="00E4193B">
          <w:rPr>
            <w:i/>
            <w:iCs/>
            <w:lang w:val="en-US"/>
            <w:rPrChange w:id="1673" w:author="ACER" w:date="2020-10-02T13:22:00Z">
              <w:rPr>
                <w:highlight w:val="yellow"/>
                <w:lang w:val="en-US"/>
              </w:rPr>
            </w:rPrChange>
          </w:rPr>
          <w:t>28 m</w:t>
        </w:r>
      </w:ins>
      <w:r w:rsidR="00AA1355" w:rsidRPr="00E4193B">
        <w:rPr>
          <w:i/>
          <w:iCs/>
          <w:lang w:val="en-US"/>
          <w:rPrChange w:id="1674" w:author="ACER" w:date="2020-10-02T13:22:00Z">
            <w:rPr>
              <w:highlight w:val="yellow"/>
              <w:lang w:val="en-US"/>
            </w:rPr>
          </w:rPrChange>
        </w:rPr>
        <w:t>i/gal x (1.6093 km/1 mi) x (1 gal /3.79 L) = 12 km/L</w:t>
      </w:r>
    </w:p>
    <w:p w14:paraId="7EF10F53" w14:textId="77777777" w:rsidR="00B56E64" w:rsidRPr="00364A75" w:rsidRDefault="00B56E64" w:rsidP="00364A75">
      <w:pPr>
        <w:pStyle w:val="ListParagraph"/>
        <w:ind w:left="1440"/>
      </w:pPr>
    </w:p>
    <w:p w14:paraId="1E366D41" w14:textId="35EDB73D" w:rsidR="00352435" w:rsidRPr="00352435" w:rsidRDefault="00352435" w:rsidP="008C0DDF">
      <w:pPr>
        <w:pStyle w:val="ListParagraph"/>
        <w:numPr>
          <w:ilvl w:val="0"/>
          <w:numId w:val="37"/>
        </w:numPr>
      </w:pPr>
      <w:r w:rsidRPr="00352435">
        <w:rPr>
          <w:lang w:val="en-US"/>
        </w:rPr>
        <w:t>Earth's oceans contain approximately 1.36 × 10</w:t>
      </w:r>
      <w:r w:rsidRPr="00352435">
        <w:rPr>
          <w:vertAlign w:val="superscript"/>
          <w:lang w:val="en-US"/>
        </w:rPr>
        <w:t>9</w:t>
      </w:r>
      <w:r w:rsidRPr="00352435">
        <w:rPr>
          <w:lang w:val="en-US"/>
        </w:rPr>
        <w:t xml:space="preserve"> km</w:t>
      </w:r>
      <w:r w:rsidRPr="00352435">
        <w:rPr>
          <w:vertAlign w:val="superscript"/>
          <w:lang w:val="en-US"/>
        </w:rPr>
        <w:t>3</w:t>
      </w:r>
      <w:r w:rsidRPr="00352435">
        <w:rPr>
          <w:lang w:val="en-US"/>
        </w:rPr>
        <w:t xml:space="preserve"> of water. Calculate the volume in liters.</w:t>
      </w:r>
    </w:p>
    <w:p w14:paraId="0179C0D6" w14:textId="36E77961" w:rsidR="00352435" w:rsidRDefault="00352435" w:rsidP="00352435">
      <w:pPr>
        <w:pStyle w:val="ListParagraph"/>
        <w:ind w:left="1080"/>
        <w:rPr>
          <w:lang w:val="en-US"/>
        </w:rPr>
      </w:pPr>
    </w:p>
    <w:p w14:paraId="69285B73" w14:textId="527E85B4" w:rsidR="00352435" w:rsidRPr="00E4193B" w:rsidRDefault="00352435" w:rsidP="00352435">
      <w:pPr>
        <w:pStyle w:val="ListParagraph"/>
        <w:ind w:left="1080"/>
        <w:rPr>
          <w:b/>
          <w:bCs/>
          <w:i/>
          <w:iCs/>
          <w:lang w:val="en-US"/>
          <w:rPrChange w:id="1675" w:author="ACER" w:date="2020-10-02T13:23:00Z">
            <w:rPr>
              <w:highlight w:val="yellow"/>
              <w:lang w:val="en-US"/>
            </w:rPr>
          </w:rPrChange>
        </w:rPr>
      </w:pPr>
      <w:r w:rsidRPr="00E4193B">
        <w:rPr>
          <w:b/>
          <w:bCs/>
          <w:i/>
          <w:iCs/>
          <w:lang w:val="en-US"/>
          <w:rPrChange w:id="1676" w:author="ACER" w:date="2020-10-02T13:23:00Z">
            <w:rPr>
              <w:highlight w:val="yellow"/>
              <w:lang w:val="en-US"/>
            </w:rPr>
          </w:rPrChange>
        </w:rPr>
        <w:t>Answer</w:t>
      </w:r>
    </w:p>
    <w:p w14:paraId="0470A0A8" w14:textId="2AC25646" w:rsidR="00352435" w:rsidRPr="00E4193B" w:rsidRDefault="00352435" w:rsidP="00352435">
      <w:pPr>
        <w:pStyle w:val="ListParagraph"/>
        <w:ind w:left="1080"/>
        <w:rPr>
          <w:i/>
          <w:iCs/>
          <w:lang w:val="en-US"/>
          <w:rPrChange w:id="1677" w:author="ACER" w:date="2020-10-02T13:23:00Z">
            <w:rPr>
              <w:lang w:val="en-US"/>
            </w:rPr>
          </w:rPrChange>
        </w:rPr>
      </w:pPr>
      <w:r w:rsidRPr="00E4193B">
        <w:rPr>
          <w:i/>
          <w:iCs/>
          <w:lang w:val="en-US"/>
          <w:rPrChange w:id="1678" w:author="ACER" w:date="2020-10-02T13:23:00Z">
            <w:rPr>
              <w:highlight w:val="yellow"/>
              <w:lang w:val="en-US"/>
            </w:rPr>
          </w:rPrChange>
        </w:rPr>
        <w:t>From the back inside cover, we find 1 L = 10</w:t>
      </w:r>
      <w:r w:rsidRPr="00E4193B">
        <w:rPr>
          <w:i/>
          <w:iCs/>
          <w:vertAlign w:val="superscript"/>
          <w:lang w:val="en-US"/>
          <w:rPrChange w:id="1679" w:author="ACER" w:date="2020-10-02T13:23:00Z">
            <w:rPr>
              <w:highlight w:val="yellow"/>
              <w:vertAlign w:val="superscript"/>
              <w:lang w:val="en-US"/>
            </w:rPr>
          </w:rPrChange>
        </w:rPr>
        <w:t>–3</w:t>
      </w:r>
      <w:r w:rsidRPr="00E4193B">
        <w:rPr>
          <w:i/>
          <w:iCs/>
          <w:lang w:val="en-US"/>
          <w:rPrChange w:id="1680" w:author="ACER" w:date="2020-10-02T13:23:00Z">
            <w:rPr>
              <w:highlight w:val="yellow"/>
              <w:lang w:val="en-US"/>
            </w:rPr>
          </w:rPrChange>
        </w:rPr>
        <w:t xml:space="preserve"> m</w:t>
      </w:r>
      <w:r w:rsidRPr="00E4193B">
        <w:rPr>
          <w:i/>
          <w:iCs/>
          <w:vertAlign w:val="superscript"/>
          <w:lang w:val="en-US"/>
          <w:rPrChange w:id="1681" w:author="ACER" w:date="2020-10-02T13:23:00Z">
            <w:rPr>
              <w:highlight w:val="yellow"/>
              <w:vertAlign w:val="superscript"/>
              <w:lang w:val="en-US"/>
            </w:rPr>
          </w:rPrChange>
        </w:rPr>
        <w:t>3</w:t>
      </w:r>
      <w:r w:rsidRPr="00E4193B">
        <w:rPr>
          <w:i/>
          <w:iCs/>
          <w:lang w:val="en-US"/>
          <w:rPrChange w:id="1682" w:author="ACER" w:date="2020-10-02T13:23:00Z">
            <w:rPr>
              <w:highlight w:val="yellow"/>
              <w:lang w:val="en-US"/>
            </w:rPr>
          </w:rPrChange>
        </w:rPr>
        <w:t>, but there is no relationship listed involving km</w:t>
      </w:r>
      <w:r w:rsidRPr="00E4193B">
        <w:rPr>
          <w:i/>
          <w:iCs/>
          <w:vertAlign w:val="superscript"/>
          <w:lang w:val="en-US"/>
          <w:rPrChange w:id="1683" w:author="ACER" w:date="2020-10-02T13:23:00Z">
            <w:rPr>
              <w:highlight w:val="yellow"/>
              <w:vertAlign w:val="superscript"/>
              <w:lang w:val="en-US"/>
            </w:rPr>
          </w:rPrChange>
        </w:rPr>
        <w:t>3</w:t>
      </w:r>
      <w:r w:rsidRPr="00E4193B">
        <w:rPr>
          <w:i/>
          <w:iCs/>
          <w:lang w:val="en-US"/>
          <w:rPrChange w:id="1684" w:author="ACER" w:date="2020-10-02T13:23:00Z">
            <w:rPr>
              <w:highlight w:val="yellow"/>
              <w:lang w:val="en-US"/>
            </w:rPr>
          </w:rPrChange>
        </w:rPr>
        <w:t>. From our knowledge of SI prefixes, however, we know 1 km = 10</w:t>
      </w:r>
      <w:r w:rsidRPr="00E4193B">
        <w:rPr>
          <w:i/>
          <w:iCs/>
          <w:vertAlign w:val="superscript"/>
          <w:lang w:val="en-US"/>
          <w:rPrChange w:id="1685" w:author="ACER" w:date="2020-10-02T13:23:00Z">
            <w:rPr>
              <w:highlight w:val="yellow"/>
              <w:vertAlign w:val="superscript"/>
              <w:lang w:val="en-US"/>
            </w:rPr>
          </w:rPrChange>
        </w:rPr>
        <w:t>3</w:t>
      </w:r>
      <w:r w:rsidRPr="00E4193B">
        <w:rPr>
          <w:i/>
          <w:iCs/>
          <w:lang w:val="en-US"/>
          <w:rPrChange w:id="1686" w:author="ACER" w:date="2020-10-02T13:23:00Z">
            <w:rPr>
              <w:highlight w:val="yellow"/>
              <w:lang w:val="en-US"/>
            </w:rPr>
          </w:rPrChange>
        </w:rPr>
        <w:t xml:space="preserve"> m and we can use this relationship between lengths to write the desired conversion factor between volumes:</w:t>
      </w:r>
    </w:p>
    <w:p w14:paraId="7C7483F5" w14:textId="5BD4C2B2" w:rsidR="00352435" w:rsidRPr="00E4193B" w:rsidRDefault="00352435" w:rsidP="00352435">
      <w:pPr>
        <w:pStyle w:val="ListParagraph"/>
        <w:ind w:left="1080"/>
        <w:jc w:val="center"/>
        <w:rPr>
          <w:i/>
          <w:iCs/>
          <w:rPrChange w:id="1687" w:author="ACER" w:date="2020-10-02T13:23:00Z">
            <w:rPr/>
          </w:rPrChange>
        </w:rPr>
      </w:pPr>
      <w:r w:rsidRPr="00E4193B">
        <w:rPr>
          <w:i/>
          <w:iCs/>
          <w:noProof/>
          <w:rPrChange w:id="1688" w:author="ACER" w:date="2020-10-02T13:23:00Z">
            <w:rPr>
              <w:noProof/>
            </w:rPr>
          </w:rPrChange>
        </w:rPr>
        <w:drawing>
          <wp:anchor distT="0" distB="0" distL="114300" distR="114300" simplePos="0" relativeHeight="251828736" behindDoc="0" locked="0" layoutInCell="1" allowOverlap="1" wp14:anchorId="0C3E1FAD" wp14:editId="7E03A795">
            <wp:simplePos x="0" y="0"/>
            <wp:positionH relativeFrom="column">
              <wp:posOffset>2685327</wp:posOffset>
            </wp:positionH>
            <wp:positionV relativeFrom="paragraph">
              <wp:posOffset>2789</wp:posOffset>
            </wp:positionV>
            <wp:extent cx="1250066" cy="435737"/>
            <wp:effectExtent l="0" t="0" r="7620" b="2540"/>
            <wp:wrapSquare wrapText="bothSides"/>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50066" cy="435737"/>
                    </a:xfrm>
                    <a:prstGeom prst="rect">
                      <a:avLst/>
                    </a:prstGeom>
                  </pic:spPr>
                </pic:pic>
              </a:graphicData>
            </a:graphic>
          </wp:anchor>
        </w:drawing>
      </w:r>
    </w:p>
    <w:p w14:paraId="77F06D36" w14:textId="5D9AAFD8" w:rsidR="00ED2E5F" w:rsidRPr="00E4193B" w:rsidRDefault="00ED2E5F" w:rsidP="00ED2E5F">
      <w:pPr>
        <w:pStyle w:val="ListParagraph"/>
        <w:ind w:left="1080"/>
        <w:rPr>
          <w:i/>
          <w:iCs/>
          <w:rPrChange w:id="1689" w:author="ACER" w:date="2020-10-02T13:23:00Z">
            <w:rPr/>
          </w:rPrChange>
        </w:rPr>
      </w:pPr>
    </w:p>
    <w:p w14:paraId="72312A61" w14:textId="77777777" w:rsidR="008B09F3" w:rsidRPr="00E4193B" w:rsidRDefault="008B09F3" w:rsidP="00352435">
      <w:pPr>
        <w:pStyle w:val="ListParagraph"/>
        <w:ind w:left="1080"/>
        <w:rPr>
          <w:i/>
          <w:iCs/>
          <w:lang w:val="en-US"/>
          <w:rPrChange w:id="1690" w:author="ACER" w:date="2020-10-02T13:23:00Z">
            <w:rPr>
              <w:lang w:val="en-US"/>
            </w:rPr>
          </w:rPrChange>
        </w:rPr>
      </w:pPr>
    </w:p>
    <w:p w14:paraId="638643B1" w14:textId="657E1C01" w:rsidR="00352435" w:rsidRPr="00E4193B" w:rsidRDefault="00352435" w:rsidP="00352435">
      <w:pPr>
        <w:pStyle w:val="ListParagraph"/>
        <w:ind w:left="1080"/>
        <w:rPr>
          <w:i/>
          <w:iCs/>
          <w:rPrChange w:id="1691" w:author="ACER" w:date="2020-10-02T13:23:00Z">
            <w:rPr/>
          </w:rPrChange>
        </w:rPr>
      </w:pPr>
      <w:r w:rsidRPr="00E4193B">
        <w:rPr>
          <w:i/>
          <w:iCs/>
          <w:lang w:val="en-US"/>
          <w:rPrChange w:id="1692" w:author="ACER" w:date="2020-10-02T13:23:00Z">
            <w:rPr>
              <w:highlight w:val="yellow"/>
              <w:lang w:val="en-US"/>
            </w:rPr>
          </w:rPrChange>
        </w:rPr>
        <w:t>Thus, converting from km</w:t>
      </w:r>
      <w:r w:rsidRPr="00E4193B">
        <w:rPr>
          <w:i/>
          <w:iCs/>
          <w:vertAlign w:val="superscript"/>
          <w:lang w:val="en-US"/>
          <w:rPrChange w:id="1693" w:author="ACER" w:date="2020-10-02T13:23:00Z">
            <w:rPr>
              <w:highlight w:val="yellow"/>
              <w:vertAlign w:val="superscript"/>
              <w:lang w:val="en-US"/>
            </w:rPr>
          </w:rPrChange>
        </w:rPr>
        <w:t>3</w:t>
      </w:r>
      <w:r w:rsidRPr="00E4193B">
        <w:rPr>
          <w:i/>
          <w:iCs/>
          <w:lang w:val="en-US"/>
          <w:rPrChange w:id="1694" w:author="ACER" w:date="2020-10-02T13:23:00Z">
            <w:rPr>
              <w:highlight w:val="yellow"/>
              <w:lang w:val="en-US"/>
            </w:rPr>
          </w:rPrChange>
        </w:rPr>
        <w:t xml:space="preserve"> to m</w:t>
      </w:r>
      <w:r w:rsidRPr="00E4193B">
        <w:rPr>
          <w:i/>
          <w:iCs/>
          <w:vertAlign w:val="superscript"/>
          <w:lang w:val="en-US"/>
          <w:rPrChange w:id="1695" w:author="ACER" w:date="2020-10-02T13:23:00Z">
            <w:rPr>
              <w:highlight w:val="yellow"/>
              <w:vertAlign w:val="superscript"/>
              <w:lang w:val="en-US"/>
            </w:rPr>
          </w:rPrChange>
        </w:rPr>
        <w:t>3</w:t>
      </w:r>
      <w:r w:rsidRPr="00E4193B">
        <w:rPr>
          <w:i/>
          <w:iCs/>
          <w:lang w:val="en-US"/>
          <w:rPrChange w:id="1696" w:author="ACER" w:date="2020-10-02T13:23:00Z">
            <w:rPr>
              <w:highlight w:val="yellow"/>
              <w:lang w:val="en-US"/>
            </w:rPr>
          </w:rPrChange>
        </w:rPr>
        <w:t xml:space="preserve"> to L, we have:</w:t>
      </w:r>
      <w:ins w:id="1697" w:author="ACER" w:date="2020-10-02T13:23:00Z">
        <w:r w:rsidR="00E4193B" w:rsidRPr="005C0673">
          <w:rPr>
            <w:b/>
            <w:bCs/>
            <w:i/>
            <w:iCs/>
            <w:lang w:val="en-US"/>
            <w:rPrChange w:id="1698" w:author="ACER" w:date="2020-10-02T13:23:00Z">
              <w:rPr>
                <w:i/>
                <w:iCs/>
                <w:lang w:val="en-US"/>
              </w:rPr>
            </w:rPrChange>
          </w:rPr>
          <w:t>1.36 x 10</w:t>
        </w:r>
        <w:r w:rsidR="00E4193B" w:rsidRPr="005C0673">
          <w:rPr>
            <w:b/>
            <w:bCs/>
            <w:i/>
            <w:iCs/>
            <w:vertAlign w:val="superscript"/>
            <w:lang w:val="en-US"/>
            <w:rPrChange w:id="1699" w:author="ACER" w:date="2020-10-02T13:23:00Z">
              <w:rPr>
                <w:i/>
                <w:iCs/>
                <w:vertAlign w:val="superscript"/>
                <w:lang w:val="en-US"/>
              </w:rPr>
            </w:rPrChange>
          </w:rPr>
          <w:t>21</w:t>
        </w:r>
        <w:r w:rsidR="00E4193B" w:rsidRPr="005C0673">
          <w:rPr>
            <w:b/>
            <w:bCs/>
            <w:i/>
            <w:iCs/>
            <w:lang w:val="en-US"/>
            <w:rPrChange w:id="1700" w:author="ACER" w:date="2020-10-02T13:23:00Z">
              <w:rPr>
                <w:i/>
                <w:iCs/>
                <w:lang w:val="en-US"/>
              </w:rPr>
            </w:rPrChange>
          </w:rPr>
          <w:t xml:space="preserve"> L</w:t>
        </w:r>
      </w:ins>
    </w:p>
    <w:p w14:paraId="003B083F" w14:textId="37150917" w:rsidR="00ED2E5F" w:rsidRPr="00E4193B" w:rsidRDefault="00352435" w:rsidP="00ED2E5F">
      <w:pPr>
        <w:pStyle w:val="ListParagraph"/>
        <w:ind w:left="1080"/>
        <w:rPr>
          <w:i/>
          <w:iCs/>
          <w:rPrChange w:id="1701" w:author="ACER" w:date="2020-10-02T13:22:00Z">
            <w:rPr/>
          </w:rPrChange>
        </w:rPr>
      </w:pPr>
      <w:r w:rsidRPr="00E4193B">
        <w:rPr>
          <w:i/>
          <w:iCs/>
          <w:noProof/>
          <w:rPrChange w:id="1702" w:author="ACER" w:date="2020-10-02T13:23:00Z">
            <w:rPr>
              <w:noProof/>
            </w:rPr>
          </w:rPrChange>
        </w:rPr>
        <w:drawing>
          <wp:anchor distT="0" distB="0" distL="114300" distR="114300" simplePos="0" relativeHeight="251829760" behindDoc="0" locked="0" layoutInCell="1" allowOverlap="1" wp14:anchorId="3D0A7BFE" wp14:editId="48391D26">
            <wp:simplePos x="0" y="0"/>
            <wp:positionH relativeFrom="column">
              <wp:posOffset>705774</wp:posOffset>
            </wp:positionH>
            <wp:positionV relativeFrom="paragraph">
              <wp:posOffset>16020</wp:posOffset>
            </wp:positionV>
            <wp:extent cx="4861367" cy="467734"/>
            <wp:effectExtent l="0" t="0" r="0" b="8890"/>
            <wp:wrapSquare wrapText="bothSides"/>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861367" cy="467734"/>
                    </a:xfrm>
                    <a:prstGeom prst="rect">
                      <a:avLst/>
                    </a:prstGeom>
                  </pic:spPr>
                </pic:pic>
              </a:graphicData>
            </a:graphic>
          </wp:anchor>
        </w:drawing>
      </w:r>
    </w:p>
    <w:p w14:paraId="1CE6482E" w14:textId="77777777" w:rsidR="008979AC" w:rsidRPr="00E4193B" w:rsidRDefault="008979AC" w:rsidP="00327C8B">
      <w:pPr>
        <w:rPr>
          <w:rFonts w:ascii="Georgia" w:hAnsi="Georgia"/>
          <w:i/>
          <w:iCs/>
          <w:sz w:val="24"/>
          <w:szCs w:val="24"/>
          <w:rPrChange w:id="1703" w:author="ACER" w:date="2020-10-02T13:22:00Z">
            <w:rPr>
              <w:rFonts w:ascii="Georgia" w:hAnsi="Georgia"/>
              <w:sz w:val="24"/>
              <w:szCs w:val="24"/>
            </w:rPr>
          </w:rPrChange>
        </w:rPr>
      </w:pPr>
    </w:p>
    <w:p w14:paraId="376A46C7" w14:textId="77777777" w:rsidR="00475543" w:rsidRPr="008979AC" w:rsidRDefault="00475543" w:rsidP="00327C8B">
      <w:pPr>
        <w:rPr>
          <w:rFonts w:ascii="Georgia" w:hAnsi="Georgia"/>
          <w:sz w:val="24"/>
          <w:szCs w:val="24"/>
        </w:rPr>
      </w:pPr>
    </w:p>
    <w:p w14:paraId="4D5F04F1" w14:textId="286DD0AB" w:rsidR="00327C8B" w:rsidRPr="006A51BE" w:rsidRDefault="00D37ADB" w:rsidP="00327C8B">
      <w:pPr>
        <w:rPr>
          <w:rFonts w:ascii="Georgia" w:hAnsi="Georgia"/>
          <w:sz w:val="24"/>
          <w:szCs w:val="24"/>
        </w:rPr>
      </w:pPr>
      <w:r w:rsidRPr="006A51BE">
        <w:rPr>
          <w:rFonts w:ascii="Georgia" w:hAnsi="Georgia"/>
          <w:sz w:val="24"/>
          <w:szCs w:val="24"/>
        </w:rPr>
        <w:t>R</w:t>
      </w:r>
      <w:r w:rsidR="00327C8B" w:rsidRPr="006A51BE">
        <w:rPr>
          <w:rFonts w:ascii="Georgia" w:hAnsi="Georgia"/>
          <w:sz w:val="24"/>
          <w:szCs w:val="24"/>
        </w:rPr>
        <w:t>eference</w:t>
      </w:r>
    </w:p>
    <w:p w14:paraId="572F28E1" w14:textId="71F2C685" w:rsidR="00FA2803" w:rsidRDefault="00126E72" w:rsidP="00CC063E">
      <w:pPr>
        <w:spacing w:after="0"/>
        <w:rPr>
          <w:rFonts w:ascii="Georgia" w:hAnsi="Georgia"/>
          <w:sz w:val="24"/>
          <w:szCs w:val="24"/>
        </w:rPr>
      </w:pPr>
      <w:r>
        <w:rPr>
          <w:rFonts w:ascii="Georgia" w:hAnsi="Georgia"/>
          <w:sz w:val="24"/>
          <w:szCs w:val="24"/>
        </w:rPr>
        <w:t xml:space="preserve">Brown, Theodore </w:t>
      </w:r>
      <w:r w:rsidR="006A51BE">
        <w:rPr>
          <w:rFonts w:ascii="Georgia" w:hAnsi="Georgia"/>
          <w:sz w:val="24"/>
          <w:szCs w:val="24"/>
        </w:rPr>
        <w:t>L</w:t>
      </w:r>
      <w:r>
        <w:rPr>
          <w:rFonts w:ascii="Georgia" w:hAnsi="Georgia"/>
          <w:sz w:val="24"/>
          <w:szCs w:val="24"/>
        </w:rPr>
        <w:t>.</w:t>
      </w:r>
      <w:r w:rsidR="006A51BE">
        <w:rPr>
          <w:rFonts w:ascii="Georgia" w:hAnsi="Georgia"/>
          <w:sz w:val="24"/>
          <w:szCs w:val="24"/>
        </w:rPr>
        <w:t xml:space="preserve"> et.al.</w:t>
      </w:r>
      <w:r>
        <w:rPr>
          <w:rFonts w:ascii="Georgia" w:hAnsi="Georgia"/>
          <w:sz w:val="24"/>
          <w:szCs w:val="24"/>
        </w:rPr>
        <w:t xml:space="preserve"> (</w:t>
      </w:r>
      <w:r w:rsidR="006A51BE">
        <w:rPr>
          <w:rFonts w:ascii="Georgia" w:hAnsi="Georgia"/>
          <w:sz w:val="24"/>
          <w:szCs w:val="24"/>
        </w:rPr>
        <w:t>2015</w:t>
      </w:r>
      <w:r>
        <w:rPr>
          <w:rFonts w:ascii="Georgia" w:hAnsi="Georgia"/>
          <w:sz w:val="24"/>
          <w:szCs w:val="24"/>
        </w:rPr>
        <w:t>). Chemistry: The Central Science</w:t>
      </w:r>
    </w:p>
    <w:p w14:paraId="7FF92A14" w14:textId="30F7D4C1" w:rsidR="00265BB5" w:rsidRDefault="00265BB5">
      <w:pPr>
        <w:rPr>
          <w:rFonts w:ascii="Georgia" w:hAnsi="Georgia"/>
          <w:b/>
          <w:bCs/>
          <w:sz w:val="24"/>
          <w:szCs w:val="24"/>
        </w:rPr>
      </w:pPr>
    </w:p>
    <w:p w14:paraId="4D646128" w14:textId="0C71ACA7" w:rsidR="00265BB5" w:rsidRPr="006F55FD" w:rsidRDefault="00265BB5" w:rsidP="00265BB5">
      <w:pPr>
        <w:jc w:val="center"/>
        <w:rPr>
          <w:rFonts w:ascii="Georgia" w:hAnsi="Georgia"/>
          <w:b/>
          <w:bCs/>
          <w:sz w:val="24"/>
          <w:szCs w:val="24"/>
        </w:rPr>
      </w:pPr>
      <w:r w:rsidRPr="006F55FD">
        <w:rPr>
          <w:rFonts w:ascii="Georgia" w:hAnsi="Georgia"/>
          <w:b/>
          <w:bCs/>
          <w:sz w:val="24"/>
          <w:szCs w:val="24"/>
        </w:rPr>
        <w:t>Rubric for essays and discussions:</w:t>
      </w:r>
    </w:p>
    <w:tbl>
      <w:tblPr>
        <w:tblStyle w:val="TableGrid"/>
        <w:tblW w:w="0" w:type="auto"/>
        <w:tblLook w:val="04A0" w:firstRow="1" w:lastRow="0" w:firstColumn="1" w:lastColumn="0" w:noHBand="0" w:noVBand="1"/>
      </w:tblPr>
      <w:tblGrid>
        <w:gridCol w:w="2337"/>
        <w:gridCol w:w="2337"/>
        <w:gridCol w:w="2338"/>
        <w:gridCol w:w="2338"/>
      </w:tblGrid>
      <w:tr w:rsidR="00265BB5" w:rsidRPr="006F55FD" w14:paraId="161C0284" w14:textId="77777777" w:rsidTr="00DA2CC5">
        <w:tc>
          <w:tcPr>
            <w:tcW w:w="2337" w:type="dxa"/>
          </w:tcPr>
          <w:p w14:paraId="1EF01094" w14:textId="77777777" w:rsidR="00265BB5" w:rsidRPr="006F55FD" w:rsidRDefault="00265BB5" w:rsidP="00DA2CC5">
            <w:pPr>
              <w:jc w:val="center"/>
              <w:rPr>
                <w:rFonts w:ascii="Georgia" w:hAnsi="Georgia"/>
                <w:b/>
                <w:bCs/>
                <w:sz w:val="24"/>
                <w:szCs w:val="24"/>
              </w:rPr>
            </w:pPr>
            <w:r w:rsidRPr="006F55FD">
              <w:rPr>
                <w:rFonts w:ascii="Georgia" w:hAnsi="Georgia"/>
                <w:b/>
                <w:bCs/>
                <w:sz w:val="24"/>
                <w:szCs w:val="24"/>
              </w:rPr>
              <w:t>Features/Score</w:t>
            </w:r>
          </w:p>
        </w:tc>
        <w:tc>
          <w:tcPr>
            <w:tcW w:w="2337" w:type="dxa"/>
          </w:tcPr>
          <w:p w14:paraId="7AB8B775" w14:textId="77777777" w:rsidR="00265BB5" w:rsidRPr="006F55FD" w:rsidRDefault="00265BB5" w:rsidP="00DA2CC5">
            <w:pPr>
              <w:jc w:val="center"/>
              <w:rPr>
                <w:rFonts w:ascii="Georgia" w:hAnsi="Georgia"/>
                <w:b/>
                <w:bCs/>
                <w:sz w:val="24"/>
                <w:szCs w:val="24"/>
              </w:rPr>
            </w:pPr>
            <w:r w:rsidRPr="006F55FD">
              <w:rPr>
                <w:rFonts w:ascii="Georgia" w:hAnsi="Georgia"/>
                <w:b/>
                <w:bCs/>
                <w:sz w:val="24"/>
                <w:szCs w:val="24"/>
              </w:rPr>
              <w:t>1</w:t>
            </w:r>
            <w:r>
              <w:rPr>
                <w:rFonts w:ascii="Georgia" w:hAnsi="Georgia"/>
                <w:b/>
                <w:bCs/>
                <w:sz w:val="24"/>
                <w:szCs w:val="24"/>
              </w:rPr>
              <w:t xml:space="preserve"> (0%)</w:t>
            </w:r>
          </w:p>
        </w:tc>
        <w:tc>
          <w:tcPr>
            <w:tcW w:w="2338" w:type="dxa"/>
          </w:tcPr>
          <w:p w14:paraId="1B62FE77" w14:textId="77777777" w:rsidR="00265BB5" w:rsidRPr="006F55FD" w:rsidRDefault="00265BB5" w:rsidP="00DA2CC5">
            <w:pPr>
              <w:jc w:val="center"/>
              <w:rPr>
                <w:rFonts w:ascii="Georgia" w:hAnsi="Georgia"/>
                <w:b/>
                <w:bCs/>
                <w:sz w:val="24"/>
                <w:szCs w:val="24"/>
              </w:rPr>
            </w:pPr>
            <w:r w:rsidRPr="006F55FD">
              <w:rPr>
                <w:rFonts w:ascii="Georgia" w:hAnsi="Georgia"/>
                <w:b/>
                <w:bCs/>
                <w:sz w:val="24"/>
                <w:szCs w:val="24"/>
              </w:rPr>
              <w:t>3</w:t>
            </w:r>
            <w:r>
              <w:rPr>
                <w:rFonts w:ascii="Georgia" w:hAnsi="Georgia"/>
                <w:b/>
                <w:bCs/>
                <w:sz w:val="24"/>
                <w:szCs w:val="24"/>
              </w:rPr>
              <w:t xml:space="preserve"> (50%)</w:t>
            </w:r>
          </w:p>
        </w:tc>
        <w:tc>
          <w:tcPr>
            <w:tcW w:w="2338" w:type="dxa"/>
          </w:tcPr>
          <w:p w14:paraId="3FC8D18E" w14:textId="77777777" w:rsidR="00265BB5" w:rsidRPr="006F55FD" w:rsidRDefault="00265BB5" w:rsidP="00DA2CC5">
            <w:pPr>
              <w:jc w:val="center"/>
              <w:rPr>
                <w:rFonts w:ascii="Georgia" w:hAnsi="Georgia"/>
                <w:b/>
                <w:bCs/>
                <w:sz w:val="24"/>
                <w:szCs w:val="24"/>
              </w:rPr>
            </w:pPr>
            <w:r w:rsidRPr="006F55FD">
              <w:rPr>
                <w:rFonts w:ascii="Georgia" w:hAnsi="Georgia"/>
                <w:b/>
                <w:bCs/>
                <w:sz w:val="24"/>
                <w:szCs w:val="24"/>
              </w:rPr>
              <w:t>5</w:t>
            </w:r>
            <w:r>
              <w:rPr>
                <w:rFonts w:ascii="Georgia" w:hAnsi="Georgia"/>
                <w:b/>
                <w:bCs/>
                <w:sz w:val="24"/>
                <w:szCs w:val="24"/>
              </w:rPr>
              <w:t xml:space="preserve"> (100%)</w:t>
            </w:r>
          </w:p>
        </w:tc>
      </w:tr>
      <w:tr w:rsidR="00265BB5" w:rsidRPr="006F55FD" w14:paraId="737FCDCA" w14:textId="77777777" w:rsidTr="00DA2CC5">
        <w:tc>
          <w:tcPr>
            <w:tcW w:w="2337" w:type="dxa"/>
          </w:tcPr>
          <w:p w14:paraId="4B9931D5" w14:textId="77777777" w:rsidR="00265BB5" w:rsidRPr="006F55FD" w:rsidRDefault="00265BB5" w:rsidP="00DA2CC5">
            <w:pPr>
              <w:rPr>
                <w:rFonts w:ascii="Georgia" w:hAnsi="Georgia"/>
                <w:sz w:val="24"/>
                <w:szCs w:val="24"/>
              </w:rPr>
            </w:pPr>
            <w:r w:rsidRPr="006F55FD">
              <w:rPr>
                <w:rFonts w:ascii="Georgia" w:hAnsi="Georgia"/>
                <w:sz w:val="24"/>
                <w:szCs w:val="24"/>
              </w:rPr>
              <w:t>Content/Ideas</w:t>
            </w:r>
            <w:r>
              <w:rPr>
                <w:rFonts w:ascii="Georgia" w:hAnsi="Georgia"/>
                <w:sz w:val="24"/>
                <w:szCs w:val="24"/>
              </w:rPr>
              <w:t>, 50%</w:t>
            </w:r>
          </w:p>
        </w:tc>
        <w:tc>
          <w:tcPr>
            <w:tcW w:w="2337" w:type="dxa"/>
          </w:tcPr>
          <w:p w14:paraId="4F1994D7" w14:textId="77777777" w:rsidR="00265BB5" w:rsidRPr="00B6528C" w:rsidRDefault="00265BB5" w:rsidP="00DA2CC5">
            <w:pPr>
              <w:jc w:val="center"/>
              <w:rPr>
                <w:rFonts w:ascii="Georgia" w:hAnsi="Georgia"/>
                <w:sz w:val="24"/>
                <w:szCs w:val="24"/>
              </w:rPr>
            </w:pPr>
            <w:r w:rsidRPr="00B6528C">
              <w:rPr>
                <w:rFonts w:ascii="Georgia" w:hAnsi="Georgia"/>
                <w:sz w:val="24"/>
                <w:szCs w:val="24"/>
              </w:rPr>
              <w:t>No answer</w:t>
            </w:r>
          </w:p>
        </w:tc>
        <w:tc>
          <w:tcPr>
            <w:tcW w:w="2338" w:type="dxa"/>
          </w:tcPr>
          <w:p w14:paraId="236FDB7E" w14:textId="77777777" w:rsidR="00265BB5" w:rsidRPr="006F55FD" w:rsidRDefault="00265BB5" w:rsidP="00DA2CC5">
            <w:pPr>
              <w:rPr>
                <w:rFonts w:ascii="Georgia" w:hAnsi="Georgia"/>
                <w:sz w:val="24"/>
                <w:szCs w:val="24"/>
              </w:rPr>
            </w:pPr>
            <w:r w:rsidRPr="00B6528C">
              <w:rPr>
                <w:rFonts w:ascii="Georgia" w:hAnsi="Georgia"/>
                <w:sz w:val="24"/>
                <w:szCs w:val="24"/>
              </w:rPr>
              <w:t>Identified the topic and provided additional information</w:t>
            </w:r>
          </w:p>
        </w:tc>
        <w:tc>
          <w:tcPr>
            <w:tcW w:w="2338" w:type="dxa"/>
          </w:tcPr>
          <w:p w14:paraId="15442D05" w14:textId="77777777" w:rsidR="00265BB5" w:rsidRPr="006F55FD" w:rsidRDefault="00265BB5" w:rsidP="00DA2CC5">
            <w:pPr>
              <w:rPr>
                <w:rFonts w:ascii="Georgia" w:hAnsi="Georgia"/>
                <w:sz w:val="24"/>
                <w:szCs w:val="24"/>
              </w:rPr>
            </w:pPr>
            <w:r w:rsidRPr="006F55FD">
              <w:rPr>
                <w:rFonts w:ascii="Georgia" w:hAnsi="Georgia"/>
                <w:sz w:val="24"/>
                <w:szCs w:val="24"/>
              </w:rPr>
              <w:t>Presented important and accurate information</w:t>
            </w:r>
          </w:p>
        </w:tc>
      </w:tr>
      <w:tr w:rsidR="00265BB5" w:rsidRPr="006F55FD" w14:paraId="5B229D65" w14:textId="77777777" w:rsidTr="00DA2CC5">
        <w:tc>
          <w:tcPr>
            <w:tcW w:w="2337" w:type="dxa"/>
          </w:tcPr>
          <w:p w14:paraId="0906A856" w14:textId="77777777" w:rsidR="00265BB5" w:rsidRDefault="00265BB5" w:rsidP="00DA2CC5">
            <w:pPr>
              <w:rPr>
                <w:rFonts w:ascii="Georgia" w:hAnsi="Georgia"/>
                <w:sz w:val="24"/>
                <w:szCs w:val="24"/>
              </w:rPr>
            </w:pPr>
            <w:r w:rsidRPr="006F55FD">
              <w:rPr>
                <w:rFonts w:ascii="Georgia" w:hAnsi="Georgia"/>
                <w:sz w:val="24"/>
                <w:szCs w:val="24"/>
              </w:rPr>
              <w:t>Quality of writing</w:t>
            </w:r>
            <w:r>
              <w:rPr>
                <w:rFonts w:ascii="Georgia" w:hAnsi="Georgia"/>
                <w:sz w:val="24"/>
                <w:szCs w:val="24"/>
              </w:rPr>
              <w:t>,</w:t>
            </w:r>
          </w:p>
          <w:p w14:paraId="5F7498B9" w14:textId="77777777" w:rsidR="00265BB5" w:rsidRPr="006F55FD" w:rsidRDefault="00265BB5" w:rsidP="00DA2CC5">
            <w:pPr>
              <w:rPr>
                <w:rFonts w:ascii="Georgia" w:hAnsi="Georgia"/>
                <w:sz w:val="24"/>
                <w:szCs w:val="24"/>
              </w:rPr>
            </w:pPr>
            <w:r>
              <w:rPr>
                <w:rFonts w:ascii="Georgia" w:hAnsi="Georgia"/>
                <w:sz w:val="24"/>
                <w:szCs w:val="24"/>
              </w:rPr>
              <w:t>30%</w:t>
            </w:r>
          </w:p>
        </w:tc>
        <w:tc>
          <w:tcPr>
            <w:tcW w:w="2337" w:type="dxa"/>
          </w:tcPr>
          <w:p w14:paraId="1713D4DD" w14:textId="77777777" w:rsidR="00265BB5" w:rsidRPr="00B6528C" w:rsidRDefault="00265BB5" w:rsidP="00DA2CC5">
            <w:pPr>
              <w:jc w:val="center"/>
              <w:rPr>
                <w:rFonts w:ascii="Georgia" w:hAnsi="Georgia"/>
                <w:sz w:val="24"/>
                <w:szCs w:val="24"/>
              </w:rPr>
            </w:pPr>
            <w:r w:rsidRPr="00B6528C">
              <w:rPr>
                <w:rFonts w:ascii="Georgia" w:hAnsi="Georgia"/>
                <w:sz w:val="24"/>
                <w:szCs w:val="24"/>
              </w:rPr>
              <w:t>No answer</w:t>
            </w:r>
          </w:p>
        </w:tc>
        <w:tc>
          <w:tcPr>
            <w:tcW w:w="2338" w:type="dxa"/>
          </w:tcPr>
          <w:p w14:paraId="6ED9EC16" w14:textId="2EA9CE4D" w:rsidR="00265BB5" w:rsidRPr="006F55FD" w:rsidRDefault="00265BB5" w:rsidP="00DA2CC5">
            <w:pPr>
              <w:rPr>
                <w:rFonts w:ascii="Georgia" w:hAnsi="Georgia"/>
                <w:sz w:val="24"/>
                <w:szCs w:val="24"/>
              </w:rPr>
            </w:pPr>
            <w:r w:rsidRPr="00B6528C">
              <w:rPr>
                <w:rFonts w:ascii="Georgia" w:hAnsi="Georgia"/>
                <w:sz w:val="24"/>
                <w:szCs w:val="24"/>
              </w:rPr>
              <w:t xml:space="preserve">The information presented </w:t>
            </w:r>
            <w:r w:rsidR="00A612BE">
              <w:rPr>
                <w:rFonts w:ascii="Georgia" w:hAnsi="Georgia"/>
                <w:sz w:val="24"/>
                <w:szCs w:val="24"/>
              </w:rPr>
              <w:t>was</w:t>
            </w:r>
            <w:r w:rsidR="00A612BE" w:rsidRPr="00B6528C">
              <w:rPr>
                <w:rFonts w:ascii="Georgia" w:hAnsi="Georgia"/>
                <w:sz w:val="24"/>
                <w:szCs w:val="24"/>
              </w:rPr>
              <w:t xml:space="preserve"> </w:t>
            </w:r>
            <w:r w:rsidRPr="00B6528C">
              <w:rPr>
                <w:rFonts w:ascii="Georgia" w:hAnsi="Georgia"/>
                <w:sz w:val="24"/>
                <w:szCs w:val="24"/>
              </w:rPr>
              <w:t>somewhat organized and clear</w:t>
            </w:r>
          </w:p>
        </w:tc>
        <w:tc>
          <w:tcPr>
            <w:tcW w:w="2338" w:type="dxa"/>
          </w:tcPr>
          <w:p w14:paraId="394304F9" w14:textId="77777777" w:rsidR="00265BB5" w:rsidRPr="006F55FD" w:rsidRDefault="00265BB5" w:rsidP="00DA2CC5">
            <w:pPr>
              <w:rPr>
                <w:rFonts w:ascii="Georgia" w:hAnsi="Georgia"/>
                <w:sz w:val="24"/>
                <w:szCs w:val="24"/>
              </w:rPr>
            </w:pPr>
            <w:r w:rsidRPr="006F55FD">
              <w:rPr>
                <w:rFonts w:ascii="Georgia" w:hAnsi="Georgia"/>
                <w:sz w:val="24"/>
                <w:szCs w:val="24"/>
              </w:rPr>
              <w:t>The idea presented was organized and highly informative</w:t>
            </w:r>
          </w:p>
        </w:tc>
      </w:tr>
      <w:tr w:rsidR="00265BB5" w:rsidRPr="006F55FD" w14:paraId="27852E7D" w14:textId="77777777" w:rsidTr="00DA2CC5">
        <w:tc>
          <w:tcPr>
            <w:tcW w:w="2337" w:type="dxa"/>
          </w:tcPr>
          <w:p w14:paraId="59FD1CD5" w14:textId="77777777" w:rsidR="00265BB5" w:rsidRPr="006F55FD" w:rsidRDefault="00265BB5" w:rsidP="00DA2CC5">
            <w:pPr>
              <w:rPr>
                <w:rFonts w:ascii="Georgia" w:hAnsi="Georgia"/>
                <w:sz w:val="24"/>
                <w:szCs w:val="24"/>
              </w:rPr>
            </w:pPr>
            <w:r w:rsidRPr="006F55FD">
              <w:rPr>
                <w:rFonts w:ascii="Georgia" w:hAnsi="Georgia"/>
                <w:sz w:val="24"/>
                <w:szCs w:val="24"/>
              </w:rPr>
              <w:t>Grammar and usage</w:t>
            </w:r>
            <w:r>
              <w:rPr>
                <w:rFonts w:ascii="Georgia" w:hAnsi="Georgia"/>
                <w:sz w:val="24"/>
                <w:szCs w:val="24"/>
              </w:rPr>
              <w:t>, 20%</w:t>
            </w:r>
          </w:p>
        </w:tc>
        <w:tc>
          <w:tcPr>
            <w:tcW w:w="2337" w:type="dxa"/>
          </w:tcPr>
          <w:p w14:paraId="5E47FBDB" w14:textId="77777777" w:rsidR="00265BB5" w:rsidRPr="00B6528C" w:rsidRDefault="00265BB5" w:rsidP="00DA2CC5">
            <w:pPr>
              <w:jc w:val="center"/>
              <w:rPr>
                <w:rFonts w:ascii="Georgia" w:hAnsi="Georgia"/>
                <w:sz w:val="24"/>
                <w:szCs w:val="24"/>
              </w:rPr>
            </w:pPr>
            <w:r w:rsidRPr="00B6528C">
              <w:rPr>
                <w:rFonts w:ascii="Georgia" w:hAnsi="Georgia"/>
                <w:sz w:val="24"/>
                <w:szCs w:val="24"/>
              </w:rPr>
              <w:t>No answer</w:t>
            </w:r>
          </w:p>
        </w:tc>
        <w:tc>
          <w:tcPr>
            <w:tcW w:w="2338" w:type="dxa"/>
          </w:tcPr>
          <w:p w14:paraId="0A95F0A8" w14:textId="77777777" w:rsidR="00265BB5" w:rsidRPr="006F55FD" w:rsidRDefault="00265BB5" w:rsidP="00DA2CC5">
            <w:pPr>
              <w:rPr>
                <w:rFonts w:ascii="Georgia" w:hAnsi="Georgia"/>
                <w:sz w:val="24"/>
                <w:szCs w:val="24"/>
              </w:rPr>
            </w:pPr>
            <w:r>
              <w:rPr>
                <w:rFonts w:ascii="Georgia" w:hAnsi="Georgia"/>
                <w:sz w:val="24"/>
                <w:szCs w:val="24"/>
              </w:rPr>
              <w:t>Multiple</w:t>
            </w:r>
            <w:r w:rsidRPr="006F55FD">
              <w:rPr>
                <w:rFonts w:ascii="Georgia" w:hAnsi="Georgia"/>
                <w:sz w:val="24"/>
                <w:szCs w:val="24"/>
              </w:rPr>
              <w:t xml:space="preserve"> spelling and grammatical errors</w:t>
            </w:r>
          </w:p>
        </w:tc>
        <w:tc>
          <w:tcPr>
            <w:tcW w:w="2338" w:type="dxa"/>
          </w:tcPr>
          <w:p w14:paraId="353E0651" w14:textId="77777777" w:rsidR="00265BB5" w:rsidRPr="006F55FD" w:rsidRDefault="00265BB5" w:rsidP="00DA2CC5">
            <w:pPr>
              <w:rPr>
                <w:rFonts w:ascii="Georgia" w:hAnsi="Georgia"/>
                <w:sz w:val="24"/>
                <w:szCs w:val="24"/>
              </w:rPr>
            </w:pPr>
            <w:r w:rsidRPr="006F55FD">
              <w:rPr>
                <w:rFonts w:ascii="Georgia" w:hAnsi="Georgia"/>
                <w:sz w:val="24"/>
                <w:szCs w:val="24"/>
              </w:rPr>
              <w:t>Virtually no spelling or grammatical errors</w:t>
            </w:r>
          </w:p>
        </w:tc>
      </w:tr>
    </w:tbl>
    <w:p w14:paraId="79FBD697" w14:textId="77777777" w:rsidR="00265BB5" w:rsidRDefault="00265BB5" w:rsidP="00CC063E">
      <w:pPr>
        <w:spacing w:after="0"/>
        <w:rPr>
          <w:rFonts w:ascii="Georgia" w:hAnsi="Georgia"/>
          <w:sz w:val="24"/>
          <w:szCs w:val="24"/>
        </w:rPr>
      </w:pPr>
    </w:p>
    <w:p w14:paraId="5A570912" w14:textId="77777777" w:rsidR="00126E72" w:rsidRDefault="00126E72" w:rsidP="00CC063E">
      <w:pPr>
        <w:spacing w:after="0"/>
        <w:rPr>
          <w:rFonts w:ascii="Georgia" w:hAnsi="Georgia"/>
          <w:sz w:val="24"/>
          <w:szCs w:val="24"/>
        </w:rPr>
      </w:pPr>
    </w:p>
    <w:p w14:paraId="4C73DB0D" w14:textId="0AB9B85D" w:rsidR="00FA2803" w:rsidRPr="00FA2803" w:rsidDel="005C0673" w:rsidRDefault="00FA2803" w:rsidP="00892F04">
      <w:pPr>
        <w:tabs>
          <w:tab w:val="left" w:pos="2858"/>
        </w:tabs>
        <w:spacing w:after="0"/>
        <w:rPr>
          <w:del w:id="1704" w:author="ACER" w:date="2020-10-02T13:26:00Z"/>
          <w:rFonts w:ascii="Georgia" w:hAnsi="Georgia"/>
          <w:b/>
          <w:sz w:val="24"/>
          <w:szCs w:val="24"/>
        </w:rPr>
      </w:pPr>
      <w:del w:id="1705" w:author="ACER" w:date="2020-10-02T13:26:00Z">
        <w:r w:rsidDel="005C0673">
          <w:rPr>
            <w:rFonts w:ascii="Georgia" w:hAnsi="Georgia"/>
            <w:b/>
            <w:sz w:val="24"/>
            <w:szCs w:val="24"/>
          </w:rPr>
          <w:delText>Chapter 1 Exercises</w:delText>
        </w:r>
        <w:r w:rsidR="00892F04" w:rsidDel="005C0673">
          <w:rPr>
            <w:rFonts w:ascii="Georgia" w:hAnsi="Georgia"/>
            <w:b/>
            <w:sz w:val="24"/>
            <w:szCs w:val="24"/>
          </w:rPr>
          <w:tab/>
          <w:delText xml:space="preserve"> (</w:delText>
        </w:r>
        <w:r w:rsidR="00F74106" w:rsidDel="005C0673">
          <w:rPr>
            <w:rFonts w:ascii="Georgia" w:hAnsi="Georgia"/>
            <w:b/>
            <w:sz w:val="24"/>
            <w:szCs w:val="24"/>
          </w:rPr>
          <w:delText>separate worksheet</w:delText>
        </w:r>
        <w:r w:rsidR="0031720F" w:rsidDel="005C0673">
          <w:rPr>
            <w:rFonts w:ascii="Georgia" w:hAnsi="Georgia"/>
            <w:b/>
            <w:sz w:val="24"/>
            <w:szCs w:val="24"/>
          </w:rPr>
          <w:delText>)</w:delText>
        </w:r>
      </w:del>
    </w:p>
    <w:p w14:paraId="681238E7" w14:textId="77777777" w:rsidR="00FA2803" w:rsidRDefault="00FA2803" w:rsidP="00CC063E">
      <w:pPr>
        <w:spacing w:after="0"/>
        <w:rPr>
          <w:rFonts w:ascii="Georgia" w:hAnsi="Georgia"/>
          <w:sz w:val="24"/>
          <w:szCs w:val="24"/>
        </w:rPr>
      </w:pPr>
    </w:p>
    <w:p w14:paraId="47DDD0D7" w14:textId="23A19D4D" w:rsidR="00FA2803" w:rsidRDefault="00FA2803" w:rsidP="00CC063E">
      <w:pPr>
        <w:spacing w:after="0"/>
        <w:rPr>
          <w:rFonts w:ascii="Georgia" w:hAnsi="Georgia"/>
          <w:sz w:val="24"/>
          <w:szCs w:val="24"/>
        </w:rPr>
      </w:pPr>
    </w:p>
    <w:p w14:paraId="150A7F0B" w14:textId="22BD37F7" w:rsidR="0011392B" w:rsidRDefault="0011392B">
      <w:pPr>
        <w:rPr>
          <w:rFonts w:ascii="Georgia" w:hAnsi="Georgia"/>
          <w:sz w:val="24"/>
          <w:szCs w:val="24"/>
        </w:rPr>
      </w:pPr>
      <w:r>
        <w:rPr>
          <w:rFonts w:ascii="Georgia" w:hAnsi="Georgia"/>
          <w:noProof/>
          <w:sz w:val="24"/>
          <w:szCs w:val="24"/>
        </w:rPr>
        <mc:AlternateContent>
          <mc:Choice Requires="wpg">
            <w:drawing>
              <wp:anchor distT="0" distB="0" distL="114300" distR="114300" simplePos="0" relativeHeight="251660800" behindDoc="0" locked="0" layoutInCell="1" allowOverlap="1" wp14:anchorId="41BF3D33" wp14:editId="568B34EA">
                <wp:simplePos x="0" y="0"/>
                <wp:positionH relativeFrom="page">
                  <wp:align>left</wp:align>
                </wp:positionH>
                <wp:positionV relativeFrom="paragraph">
                  <wp:posOffset>402244</wp:posOffset>
                </wp:positionV>
                <wp:extent cx="7940842" cy="11007090"/>
                <wp:effectExtent l="0" t="0" r="3175" b="3810"/>
                <wp:wrapNone/>
                <wp:docPr id="24" name="Group 24"/>
                <wp:cNvGraphicFramePr/>
                <a:graphic xmlns:a="http://schemas.openxmlformats.org/drawingml/2006/main">
                  <a:graphicData uri="http://schemas.microsoft.com/office/word/2010/wordprocessingGroup">
                    <wpg:wgp>
                      <wpg:cNvGrpSpPr/>
                      <wpg:grpSpPr>
                        <a:xfrm>
                          <a:off x="0" y="0"/>
                          <a:ext cx="7940842" cy="11007090"/>
                          <a:chOff x="0" y="237396"/>
                          <a:chExt cx="7763510" cy="11007817"/>
                        </a:xfrm>
                      </wpg:grpSpPr>
                      <wpg:grpSp>
                        <wpg:cNvPr id="7" name="Group 7"/>
                        <wpg:cNvGrpSpPr>
                          <a:grpSpLocks/>
                        </wpg:cNvGrpSpPr>
                        <wpg:grpSpPr bwMode="auto">
                          <a:xfrm>
                            <a:off x="0" y="237396"/>
                            <a:ext cx="7763510" cy="11007817"/>
                            <a:chOff x="1063809" y="1060161"/>
                            <a:chExt cx="75852" cy="94963"/>
                          </a:xfrm>
                        </wpg:grpSpPr>
                        <pic:pic xmlns:pic="http://schemas.openxmlformats.org/drawingml/2006/picture">
                          <pic:nvPicPr>
                            <pic:cNvPr id="8" name="Picture 9"/>
                            <pic:cNvPicPr>
                              <a:picLocks noChangeAspect="1" noChangeArrowheads="1"/>
                            </pic:cNvPicPr>
                          </pic:nvPicPr>
                          <pic:blipFill>
                            <a:blip r:embed="rId7">
                              <a:extLst>
                                <a:ext uri="{28A0092B-C50C-407E-A947-70E740481C1C}">
                                  <a14:useLocalDpi xmlns:a14="http://schemas.microsoft.com/office/drawing/2010/main" val="0"/>
                                </a:ext>
                              </a:extLst>
                            </a:blip>
                            <a:srcRect l="25517" t="41920" r="21442" b="28052"/>
                            <a:stretch>
                              <a:fillRect/>
                            </a:stretch>
                          </pic:blipFill>
                          <pic:spPr bwMode="auto">
                            <a:xfrm>
                              <a:off x="1063809" y="1125016"/>
                              <a:ext cx="75852" cy="3010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9" name="Text Box 10"/>
                          <wps:cNvSpPr txBox="1">
                            <a:spLocks noChangeArrowheads="1"/>
                          </wps:cNvSpPr>
                          <wps:spPr bwMode="auto">
                            <a:xfrm>
                              <a:off x="1069296" y="1060161"/>
                              <a:ext cx="66456" cy="934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29D25C0" w14:textId="77777777" w:rsidR="001B0AFB" w:rsidRDefault="001B0AFB" w:rsidP="00AC027B">
                                <w:pPr>
                                  <w:widowControl w:val="0"/>
                                  <w:jc w:val="center"/>
                                  <w:rPr>
                                    <w:rFonts w:ascii="Segoe Script" w:hAnsi="Segoe Script"/>
                                    <w:b/>
                                    <w:bCs/>
                                    <w:color w:val="063D71"/>
                                    <w:sz w:val="40"/>
                                    <w:szCs w:val="40"/>
                                    <w:lang w:val="en-US"/>
                                  </w:rPr>
                                </w:pPr>
                                <w:r>
                                  <w:rPr>
                                    <w:rFonts w:ascii="Segoe Script" w:hAnsi="Segoe Script"/>
                                    <w:b/>
                                    <w:bCs/>
                                    <w:color w:val="063D71"/>
                                    <w:sz w:val="40"/>
                                    <w:szCs w:val="40"/>
                                    <w:lang w:val="en-US"/>
                                  </w:rPr>
                                  <w:t>Congratulations for completing this module!</w:t>
                                </w:r>
                              </w:p>
                            </w:txbxContent>
                          </wps:txbx>
                          <wps:bodyPr rot="0" vert="horz" wrap="square" lIns="36576" tIns="36576" rIns="36576" bIns="36576" anchor="t" anchorCtr="0" upright="1">
                            <a:noAutofit/>
                          </wps:bodyPr>
                        </wps:wsp>
                        <wps:wsp>
                          <wps:cNvPr id="10" name="Text Box 11"/>
                          <wps:cNvSpPr txBox="1">
                            <a:spLocks noChangeArrowheads="1"/>
                          </wps:cNvSpPr>
                          <wps:spPr bwMode="auto">
                            <a:xfrm>
                              <a:off x="1070786" y="1110081"/>
                              <a:ext cx="61827" cy="21896"/>
                            </a:xfrm>
                            <a:prstGeom prst="rect">
                              <a:avLst/>
                            </a:prstGeom>
                            <a:noFill/>
                            <a:ln w="19050" cap="rnd">
                              <a:solidFill>
                                <a:srgbClr val="0000FF"/>
                              </a:solidFill>
                              <a:prstDash val="sysDot"/>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34C8946F" w14:textId="77777777" w:rsidR="001B0AFB" w:rsidRDefault="001B0AFB" w:rsidP="00AC027B">
                                <w:pPr>
                                  <w:widowControl w:val="0"/>
                                  <w:spacing w:after="0"/>
                                  <w:rPr>
                                    <w:rFonts w:ascii="Georgia" w:hAnsi="Georgia"/>
                                    <w:sz w:val="24"/>
                                    <w:szCs w:val="24"/>
                                    <w:lang w:val="en-US"/>
                                  </w:rPr>
                                </w:pPr>
                                <w:r>
                                  <w:rPr>
                                    <w:rFonts w:ascii="Georgia" w:hAnsi="Georgia"/>
                                    <w:sz w:val="28"/>
                                    <w:szCs w:val="28"/>
                                    <w:lang w:val="en-US"/>
                                  </w:rPr>
                                  <w:t xml:space="preserve">      </w:t>
                                </w:r>
                                <w:r>
                                  <w:rPr>
                                    <w:rFonts w:ascii="Georgia" w:hAnsi="Georgia"/>
                                    <w:b/>
                                    <w:bCs/>
                                    <w:sz w:val="24"/>
                                    <w:szCs w:val="24"/>
                                    <w:lang w:val="en-US"/>
                                  </w:rPr>
                                  <w:t>Student’s Information</w:t>
                                </w:r>
                              </w:p>
                              <w:p w14:paraId="0DF32485" w14:textId="77777777" w:rsidR="001B0AFB" w:rsidRDefault="001B0AFB" w:rsidP="00AC027B">
                                <w:pPr>
                                  <w:widowControl w:val="0"/>
                                  <w:spacing w:after="0"/>
                                  <w:rPr>
                                    <w:rFonts w:ascii="Georgia" w:hAnsi="Georgia"/>
                                    <w:sz w:val="24"/>
                                    <w:szCs w:val="24"/>
                                    <w:lang w:val="en-US"/>
                                  </w:rPr>
                                </w:pPr>
                                <w:r>
                                  <w:rPr>
                                    <w:rFonts w:ascii="Georgia" w:hAnsi="Georgia"/>
                                    <w:sz w:val="24"/>
                                    <w:szCs w:val="24"/>
                                    <w:lang w:val="en-US"/>
                                  </w:rPr>
                                  <w:t xml:space="preserve">      </w:t>
                                </w:r>
                              </w:p>
                              <w:p w14:paraId="43CCACA7"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 xml:space="preserve">Name: </w:t>
                                </w:r>
                              </w:p>
                              <w:p w14:paraId="1E084E33"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Program:</w:t>
                                </w:r>
                              </w:p>
                              <w:p w14:paraId="3FACB19A"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Year and Section:</w:t>
                                </w:r>
                              </w:p>
                              <w:p w14:paraId="5F2627D3"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Contact No.:</w:t>
                                </w:r>
                              </w:p>
                              <w:p w14:paraId="55D2C369"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E-mail address:</w:t>
                                </w:r>
                              </w:p>
                              <w:p w14:paraId="119F735B"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Facebook Account:</w:t>
                                </w:r>
                              </w:p>
                              <w:p w14:paraId="2D19263A"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Messenger Account:</w:t>
                                </w:r>
                              </w:p>
                            </w:txbxContent>
                          </wps:txbx>
                          <wps:bodyPr rot="0" vert="horz" wrap="square" lIns="36576" tIns="36576" rIns="36576" bIns="36576" anchor="t" anchorCtr="0" upright="1">
                            <a:noAutofit/>
                          </wps:bodyPr>
                        </wps:wsp>
                      </wpg:grpSp>
                      <wps:wsp>
                        <wps:cNvPr id="16" name="Straight Arrow Connector 16"/>
                        <wps:cNvCnPr>
                          <a:cxnSpLocks noChangeShapeType="1"/>
                        </wps:cNvCnPr>
                        <wps:spPr bwMode="auto">
                          <a:xfrm>
                            <a:off x="2620108" y="6611815"/>
                            <a:ext cx="4077335" cy="0"/>
                          </a:xfrm>
                          <a:prstGeom prst="straightConnector1">
                            <a:avLst/>
                          </a:prstGeom>
                          <a:noFill/>
                          <a:ln w="3175">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5" name="Straight Arrow Connector 15"/>
                        <wps:cNvCnPr>
                          <a:cxnSpLocks noChangeShapeType="1"/>
                        </wps:cNvCnPr>
                        <wps:spPr bwMode="auto">
                          <a:xfrm>
                            <a:off x="2620108" y="6866792"/>
                            <a:ext cx="4077335" cy="0"/>
                          </a:xfrm>
                          <a:prstGeom prst="straightConnector1">
                            <a:avLst/>
                          </a:prstGeom>
                          <a:noFill/>
                          <a:ln w="3175">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4" name="Straight Arrow Connector 14"/>
                        <wps:cNvCnPr>
                          <a:cxnSpLocks noChangeShapeType="1"/>
                        </wps:cNvCnPr>
                        <wps:spPr bwMode="auto">
                          <a:xfrm>
                            <a:off x="2611315" y="7394331"/>
                            <a:ext cx="4077335" cy="0"/>
                          </a:xfrm>
                          <a:prstGeom prst="straightConnector1">
                            <a:avLst/>
                          </a:prstGeom>
                          <a:noFill/>
                          <a:ln w="3175">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3" name="Straight Arrow Connector 13"/>
                        <wps:cNvCnPr>
                          <a:cxnSpLocks noChangeShapeType="1"/>
                        </wps:cNvCnPr>
                        <wps:spPr bwMode="auto">
                          <a:xfrm>
                            <a:off x="2620108" y="7631723"/>
                            <a:ext cx="4077335" cy="0"/>
                          </a:xfrm>
                          <a:prstGeom prst="straightConnector1">
                            <a:avLst/>
                          </a:prstGeom>
                          <a:noFill/>
                          <a:ln w="3175">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2" name="Straight Arrow Connector 12"/>
                        <wps:cNvCnPr>
                          <a:cxnSpLocks noChangeShapeType="1"/>
                        </wps:cNvCnPr>
                        <wps:spPr bwMode="auto">
                          <a:xfrm>
                            <a:off x="2628900" y="7895492"/>
                            <a:ext cx="4077335" cy="0"/>
                          </a:xfrm>
                          <a:prstGeom prst="straightConnector1">
                            <a:avLst/>
                          </a:prstGeom>
                          <a:noFill/>
                          <a:ln w="3175">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1" name="Straight Arrow Connector 11"/>
                        <wps:cNvCnPr>
                          <a:cxnSpLocks noChangeShapeType="1"/>
                        </wps:cNvCnPr>
                        <wps:spPr bwMode="auto">
                          <a:xfrm>
                            <a:off x="2620108" y="7130561"/>
                            <a:ext cx="4077335" cy="0"/>
                          </a:xfrm>
                          <a:prstGeom prst="straightConnector1">
                            <a:avLst/>
                          </a:prstGeom>
                          <a:noFill/>
                          <a:ln w="3175">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3" name="Straight Arrow Connector 23"/>
                        <wps:cNvCnPr>
                          <a:cxnSpLocks noChangeShapeType="1"/>
                        </wps:cNvCnPr>
                        <wps:spPr bwMode="auto">
                          <a:xfrm>
                            <a:off x="2637692" y="8159261"/>
                            <a:ext cx="4077335" cy="0"/>
                          </a:xfrm>
                          <a:prstGeom prst="straightConnector1">
                            <a:avLst/>
                          </a:prstGeom>
                          <a:noFill/>
                          <a:ln w="3175">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1BF3D33" id="Group 24" o:spid="_x0000_s1045" style="position:absolute;margin-left:0;margin-top:31.65pt;width:625.25pt;height:866.7pt;z-index:251660800;mso-position-horizontal:left;mso-position-horizontal-relative:page;mso-width-relative:margin;mso-height-relative:margin" coordorigin=",2373" coordsize="77635,110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">
                <v:group id="Group 7" o:spid="_x0000_s1046" style="position:absolute;top:2373;width:77635;height:110079" coordorigin="10638,10601" coordsize="758,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47" type="#_x0000_t75" style="position:absolute;left:10638;top:11250;width:758;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" fillcolor="#5b9bd5" strokecolor="black [0]" strokeweight="2pt">
                    <v:imagedata r:id="rId60" o:title="" croptop="27473f" cropbottom="18384f" cropleft="16723f" cropright="14052f"/>
                    <v:shadow color="black [0]"/>
                  </v:shape>
                  <v:shape id="Text Box 10" o:spid="_x0000_s1048" type="#_x0000_t202" style="position:absolute;left:10692;top:10601;width:665;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" filled="f" fillcolor="#5b9bd5" stroked="f" strokecolor="black [0]" strokeweight="2pt">
                    <v:textbox inset="2.88pt,2.88pt,2.88pt,2.88pt">
                      <w:txbxContent>
                        <w:p w14:paraId="629D25C0" w14:textId="77777777" w:rsidR="001B0AFB" w:rsidRDefault="001B0AFB" w:rsidP="00AC027B">
                          <w:pPr>
                            <w:widowControl w:val="0"/>
                            <w:jc w:val="center"/>
                            <w:rPr>
                              <w:rFonts w:ascii="Segoe Script" w:hAnsi="Segoe Script"/>
                              <w:b/>
                              <w:bCs/>
                              <w:color w:val="063D71"/>
                              <w:sz w:val="40"/>
                              <w:szCs w:val="40"/>
                              <w:lang w:val="en-US"/>
                            </w:rPr>
                          </w:pPr>
                          <w:r>
                            <w:rPr>
                              <w:rFonts w:ascii="Segoe Script" w:hAnsi="Segoe Script"/>
                              <w:b/>
                              <w:bCs/>
                              <w:color w:val="063D71"/>
                              <w:sz w:val="40"/>
                              <w:szCs w:val="40"/>
                              <w:lang w:val="en-US"/>
                            </w:rPr>
                            <w:t>Congratulations for completing this module!</w:t>
                          </w:r>
                        </w:p>
                      </w:txbxContent>
                    </v:textbox>
                  </v:shape>
                  <v:shape id="Text Box 11" o:spid="_x0000_s1049" type="#_x0000_t202" style="position:absolute;left:10707;top:11100;width:619;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" filled="f" fillcolor="#5b9bd5" strokecolor="blue" strokeweight="1.5pt">
                    <v:stroke dashstyle="1 1" endcap="round"/>
                    <v:shadow color="black [0]"/>
                    <v:textbox inset="2.88pt,2.88pt,2.88pt,2.88pt">
                      <w:txbxContent>
                        <w:p w14:paraId="34C8946F" w14:textId="77777777" w:rsidR="001B0AFB" w:rsidRDefault="001B0AFB" w:rsidP="00AC027B">
                          <w:pPr>
                            <w:widowControl w:val="0"/>
                            <w:spacing w:after="0"/>
                            <w:rPr>
                              <w:rFonts w:ascii="Georgia" w:hAnsi="Georgia"/>
                              <w:sz w:val="24"/>
                              <w:szCs w:val="24"/>
                              <w:lang w:val="en-US"/>
                            </w:rPr>
                          </w:pPr>
                          <w:r>
                            <w:rPr>
                              <w:rFonts w:ascii="Georgia" w:hAnsi="Georgia"/>
                              <w:sz w:val="28"/>
                              <w:szCs w:val="28"/>
                              <w:lang w:val="en-US"/>
                            </w:rPr>
                            <w:t xml:space="preserve">      </w:t>
                          </w:r>
                          <w:r>
                            <w:rPr>
                              <w:rFonts w:ascii="Georgia" w:hAnsi="Georgia"/>
                              <w:b/>
                              <w:bCs/>
                              <w:sz w:val="24"/>
                              <w:szCs w:val="24"/>
                              <w:lang w:val="en-US"/>
                            </w:rPr>
                            <w:t>Student’s Information</w:t>
                          </w:r>
                        </w:p>
                        <w:p w14:paraId="0DF32485" w14:textId="77777777" w:rsidR="001B0AFB" w:rsidRDefault="001B0AFB" w:rsidP="00AC027B">
                          <w:pPr>
                            <w:widowControl w:val="0"/>
                            <w:spacing w:after="0"/>
                            <w:rPr>
                              <w:rFonts w:ascii="Georgia" w:hAnsi="Georgia"/>
                              <w:sz w:val="24"/>
                              <w:szCs w:val="24"/>
                              <w:lang w:val="en-US"/>
                            </w:rPr>
                          </w:pPr>
                          <w:r>
                            <w:rPr>
                              <w:rFonts w:ascii="Georgia" w:hAnsi="Georgia"/>
                              <w:sz w:val="24"/>
                              <w:szCs w:val="24"/>
                              <w:lang w:val="en-US"/>
                            </w:rPr>
                            <w:t xml:space="preserve">      </w:t>
                          </w:r>
                        </w:p>
                        <w:p w14:paraId="43CCACA7"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 xml:space="preserve">Name: </w:t>
                          </w:r>
                        </w:p>
                        <w:p w14:paraId="1E084E33"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Program:</w:t>
                          </w:r>
                        </w:p>
                        <w:p w14:paraId="3FACB19A"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Year and Section:</w:t>
                          </w:r>
                        </w:p>
                        <w:p w14:paraId="5F2627D3"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Contact No.:</w:t>
                          </w:r>
                        </w:p>
                        <w:p w14:paraId="55D2C369"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E-mail address:</w:t>
                          </w:r>
                        </w:p>
                        <w:p w14:paraId="119F735B"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Facebook Account:</w:t>
                          </w:r>
                        </w:p>
                        <w:p w14:paraId="2D19263A" w14:textId="77777777" w:rsidR="001B0AFB" w:rsidRDefault="001B0AFB" w:rsidP="00AC027B">
                          <w:pPr>
                            <w:widowControl w:val="0"/>
                            <w:spacing w:after="0" w:line="360" w:lineRule="auto"/>
                            <w:rPr>
                              <w:rFonts w:ascii="Georgia" w:hAnsi="Georgia"/>
                              <w:sz w:val="24"/>
                              <w:szCs w:val="24"/>
                              <w:lang w:val="en-US"/>
                            </w:rPr>
                          </w:pPr>
                          <w:r>
                            <w:rPr>
                              <w:rFonts w:ascii="Georgia" w:hAnsi="Georgia"/>
                              <w:sz w:val="24"/>
                              <w:szCs w:val="24"/>
                              <w:lang w:val="en-US"/>
                            </w:rPr>
                            <w:tab/>
                            <w:t>Messenger Account:</w:t>
                          </w:r>
                        </w:p>
                      </w:txbxContent>
                    </v:textbox>
                  </v:shape>
                </v:group>
                <v:shapetype id="_x0000_t32" coordsize="21600,21600" o:spt="32" o:oned="t" path="m,l21600,21600e" filled="f">
                  <v:path arrowok="t" fillok="f" o:connecttype="none"/>
                  <o:lock v:ext="edit" shapetype="t"/>
                </v:shapetype>
                <v:shape id="Straight Arrow Connector 16" o:spid="_x0000_s1050" type="#_x0000_t32" style="position:absolute;left:26201;top:66118;width:40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" strokecolor="blue" strokeweight=".25pt">
                  <v:shadow color="black [0]"/>
                </v:shape>
                <v:shape id="Straight Arrow Connector 15" o:spid="_x0000_s1051" type="#_x0000_t32" style="position:absolute;left:26201;top:68667;width:40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" strokecolor="blue" strokeweight=".25pt">
                  <v:shadow color="black [0]"/>
                </v:shape>
                <v:shape id="Straight Arrow Connector 14" o:spid="_x0000_s1052" type="#_x0000_t32" style="position:absolute;left:26113;top:73943;width:40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" strokecolor="blue" strokeweight=".25pt">
                  <v:shadow color="black [0]"/>
                </v:shape>
                <v:shape id="Straight Arrow Connector 13" o:spid="_x0000_s1053" type="#_x0000_t32" style="position:absolute;left:26201;top:76317;width:40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" strokecolor="blue" strokeweight=".25pt">
                  <v:shadow color="black [0]"/>
                </v:shape>
                <v:shape id="Straight Arrow Connector 12" o:spid="_x0000_s1054" type="#_x0000_t32" style="position:absolute;left:26289;top:78954;width:40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" strokecolor="blue" strokeweight=".25pt">
                  <v:shadow color="black [0]"/>
                </v:shape>
                <v:shape id="Straight Arrow Connector 11" o:spid="_x0000_s1055" type="#_x0000_t32" style="position:absolute;left:26201;top:71305;width:40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" strokecolor="blue" strokeweight=".25pt">
                  <v:shadow color="black [0]"/>
                </v:shape>
                <v:shape id="Straight Arrow Connector 23" o:spid="_x0000_s1056" type="#_x0000_t32" style="position:absolute;left:26376;top:81592;width:407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" strokecolor="blue" strokeweight=".25pt">
                  <v:shadow color="black [0]"/>
                </v:shape>
                <w10:wrap anchorx="page"/>
              </v:group>
            </w:pict>
          </mc:Fallback>
        </mc:AlternateContent>
      </w:r>
      <w:r>
        <w:rPr>
          <w:rFonts w:ascii="Georgia" w:hAnsi="Georgia"/>
          <w:sz w:val="24"/>
          <w:szCs w:val="24"/>
        </w:rPr>
        <w:br w:type="page"/>
      </w:r>
    </w:p>
    <w:p w14:paraId="1A1856C4" w14:textId="053D644A" w:rsidR="0011392B" w:rsidRDefault="0011392B">
      <w:pPr>
        <w:rPr>
          <w:rFonts w:ascii="Georgia" w:hAnsi="Georgia"/>
          <w:sz w:val="24"/>
          <w:szCs w:val="24"/>
        </w:rPr>
      </w:pPr>
    </w:p>
    <w:p w14:paraId="4C936D1C" w14:textId="2E376A94" w:rsidR="00E85D7F" w:rsidRDefault="00E85D7F">
      <w:pPr>
        <w:rPr>
          <w:rFonts w:ascii="Georgia" w:hAnsi="Georgia"/>
          <w:sz w:val="24"/>
          <w:szCs w:val="24"/>
        </w:rPr>
      </w:pPr>
    </w:p>
    <w:p w14:paraId="1AB96F84" w14:textId="5001DE3D" w:rsidR="00CC063E" w:rsidRDefault="00CC063E">
      <w:pPr>
        <w:rPr>
          <w:rFonts w:ascii="Georgia" w:hAnsi="Georgia"/>
          <w:sz w:val="24"/>
          <w:szCs w:val="24"/>
        </w:rPr>
      </w:pPr>
    </w:p>
    <w:p w14:paraId="0006F1FA" w14:textId="1F00700E" w:rsidR="00CC063E" w:rsidRDefault="0011392B">
      <w:pPr>
        <w:rPr>
          <w:rFonts w:ascii="Georgia" w:hAnsi="Georgia"/>
          <w:sz w:val="24"/>
          <w:szCs w:val="24"/>
        </w:rPr>
      </w:pPr>
      <w:r>
        <w:rPr>
          <w:rFonts w:ascii="Times New Roman" w:hAnsi="Times New Roman" w:cs="Times New Roman"/>
          <w:noProof/>
          <w:sz w:val="24"/>
          <w:szCs w:val="24"/>
        </w:rPr>
        <mc:AlternateContent>
          <mc:Choice Requires="wpg">
            <w:drawing>
              <wp:anchor distT="0" distB="0" distL="114300" distR="114300" simplePos="0" relativeHeight="251663872" behindDoc="0" locked="0" layoutInCell="1" allowOverlap="1" wp14:anchorId="3D8AD1FF" wp14:editId="6ED79D14">
                <wp:simplePos x="0" y="0"/>
                <wp:positionH relativeFrom="page">
                  <wp:align>left</wp:align>
                </wp:positionH>
                <wp:positionV relativeFrom="paragraph">
                  <wp:posOffset>299836</wp:posOffset>
                </wp:positionV>
                <wp:extent cx="7825105" cy="10130603"/>
                <wp:effectExtent l="0" t="0" r="4445" b="444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25105" cy="10130603"/>
                          <a:chOff x="1063809" y="1057750"/>
                          <a:chExt cx="75852" cy="97374"/>
                        </a:xfrm>
                      </wpg:grpSpPr>
                      <pic:pic xmlns:pic="http://schemas.openxmlformats.org/drawingml/2006/picture">
                        <pic:nvPicPr>
                          <pic:cNvPr id="27" name="Picture 25"/>
                          <pic:cNvPicPr>
                            <a:picLocks noChangeAspect="1" noChangeArrowheads="1"/>
                          </pic:cNvPicPr>
                        </pic:nvPicPr>
                        <pic:blipFill>
                          <a:blip r:embed="rId7">
                            <a:extLst>
                              <a:ext uri="{28A0092B-C50C-407E-A947-70E740481C1C}">
                                <a14:useLocalDpi xmlns:a14="http://schemas.microsoft.com/office/drawing/2010/main" val="0"/>
                              </a:ext>
                            </a:extLst>
                          </a:blip>
                          <a:srcRect l="25517" t="41920" r="21442" b="28052"/>
                          <a:stretch>
                            <a:fillRect/>
                          </a:stretch>
                        </pic:blipFill>
                        <pic:spPr bwMode="auto">
                          <a:xfrm>
                            <a:off x="1063809" y="1124910"/>
                            <a:ext cx="75852" cy="3021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grpSp>
                        <wpg:cNvPr id="28" name="Group 26"/>
                        <wpg:cNvGrpSpPr>
                          <a:grpSpLocks/>
                        </wpg:cNvGrpSpPr>
                        <wpg:grpSpPr bwMode="auto">
                          <a:xfrm>
                            <a:off x="1068808" y="1057750"/>
                            <a:ext cx="66165" cy="83374"/>
                            <a:chOff x="1068609" y="1061555"/>
                            <a:chExt cx="66165" cy="83374"/>
                          </a:xfrm>
                        </wpg:grpSpPr>
                        <wps:wsp>
                          <wps:cNvPr id="29" name="Text Box 27"/>
                          <wps:cNvSpPr txBox="1">
                            <a:spLocks noChangeArrowheads="1"/>
                          </wps:cNvSpPr>
                          <wps:spPr bwMode="auto">
                            <a:xfrm>
                              <a:off x="1068843" y="1061555"/>
                              <a:ext cx="65931" cy="209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12700">
                                  <a:solidFill>
                                    <a:srgbClr val="00B0F0"/>
                                  </a:solidFill>
                                  <a:prstDash val="dash"/>
                                  <a:miter lim="800000"/>
                                  <a:headEnd/>
                                  <a:tailEnd/>
                                </a14:hiddenLine>
                              </a:ext>
                              <a:ext uri="{AF507438-7753-43E0-B8FC-AC1667EBCBE1}">
                                <a14:hiddenEffects xmlns:a14="http://schemas.microsoft.com/office/drawing/2010/main">
                                  <a:effectLst/>
                                </a14:hiddenEffects>
                              </a:ext>
                            </a:extLst>
                          </wps:spPr>
                          <wps:txbx>
                            <w:txbxContent>
                              <w:p w14:paraId="2C2957A4" w14:textId="77777777" w:rsidR="001B0AFB" w:rsidRDefault="001B0AFB" w:rsidP="00E85D7F">
                                <w:pPr>
                                  <w:widowControl w:val="0"/>
                                  <w:spacing w:after="0"/>
                                  <w:jc w:val="center"/>
                                  <w:rPr>
                                    <w:rFonts w:ascii="Georgia" w:hAnsi="Georgia"/>
                                    <w:b/>
                                    <w:bCs/>
                                    <w:color w:val="0070C0"/>
                                    <w:sz w:val="40"/>
                                    <w:szCs w:val="40"/>
                                    <w:lang w:val="en-US"/>
                                  </w:rPr>
                                </w:pPr>
                                <w:r>
                                  <w:rPr>
                                    <w:rFonts w:ascii="Georgia" w:hAnsi="Georgia"/>
                                    <w:b/>
                                    <w:bCs/>
                                    <w:color w:val="0070C0"/>
                                    <w:sz w:val="40"/>
                                    <w:szCs w:val="40"/>
                                    <w:lang w:val="en-US"/>
                                  </w:rPr>
                                  <w:t>Vision 2020</w:t>
                                </w:r>
                              </w:p>
                              <w:p w14:paraId="491401C0" w14:textId="77777777" w:rsidR="001B0AFB" w:rsidRDefault="001B0AFB" w:rsidP="00E85D7F">
                                <w:pPr>
                                  <w:widowControl w:val="0"/>
                                  <w:spacing w:after="0"/>
                                  <w:jc w:val="center"/>
                                  <w:rPr>
                                    <w:rFonts w:ascii="Georgia" w:hAnsi="Georgia"/>
                                    <w:color w:val="000000"/>
                                    <w:sz w:val="36"/>
                                    <w:szCs w:val="36"/>
                                    <w:lang w:val="en-US"/>
                                  </w:rPr>
                                </w:pPr>
                                <w:r>
                                  <w:rPr>
                                    <w:rFonts w:ascii="Georgia" w:hAnsi="Georgia"/>
                                    <w:sz w:val="36"/>
                                    <w:szCs w:val="36"/>
                                    <w:lang w:val="en-US"/>
                                  </w:rPr>
                                  <w:t xml:space="preserve">WPU: the leading knowledge center for sustainable </w:t>
                                </w:r>
                              </w:p>
                              <w:p w14:paraId="1F93EE0E" w14:textId="77777777" w:rsidR="001B0AFB" w:rsidRDefault="001B0AFB" w:rsidP="00E85D7F">
                                <w:pPr>
                                  <w:widowControl w:val="0"/>
                                  <w:spacing w:after="0"/>
                                  <w:jc w:val="center"/>
                                  <w:rPr>
                                    <w:rFonts w:ascii="Georgia" w:hAnsi="Georgia"/>
                                    <w:sz w:val="36"/>
                                    <w:szCs w:val="36"/>
                                    <w:lang w:val="en-US"/>
                                  </w:rPr>
                                </w:pPr>
                                <w:r>
                                  <w:rPr>
                                    <w:rFonts w:ascii="Georgia" w:hAnsi="Georgia"/>
                                    <w:sz w:val="36"/>
                                    <w:szCs w:val="36"/>
                                    <w:lang w:val="en-US"/>
                                  </w:rPr>
                                  <w:t>development of West Philippines and beyond.</w:t>
                                </w:r>
                              </w:p>
                            </w:txbxContent>
                          </wps:txbx>
                          <wps:bodyPr rot="0" vert="horz" wrap="square" lIns="36576" tIns="36576" rIns="36576" bIns="36576" anchor="t" anchorCtr="0" upright="1">
                            <a:noAutofit/>
                          </wps:bodyPr>
                        </wps:wsp>
                        <wps:wsp>
                          <wps:cNvPr id="30" name="Text Box 28"/>
                          <wps:cNvSpPr txBox="1">
                            <a:spLocks noChangeArrowheads="1"/>
                          </wps:cNvSpPr>
                          <wps:spPr bwMode="auto">
                            <a:xfrm>
                              <a:off x="1073654" y="1121471"/>
                              <a:ext cx="49798" cy="2345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12700">
                                  <a:solidFill>
                                    <a:srgbClr val="00B0F0"/>
                                  </a:solidFill>
                                  <a:prstDash val="dash"/>
                                  <a:miter lim="800000"/>
                                  <a:headEnd/>
                                  <a:tailEnd/>
                                </a14:hiddenLine>
                              </a:ext>
                              <a:ext uri="{AF507438-7753-43E0-B8FC-AC1667EBCBE1}">
                                <a14:hiddenEffects xmlns:a14="http://schemas.microsoft.com/office/drawing/2010/main">
                                  <a:effectLst/>
                                </a14:hiddenEffects>
                              </a:ext>
                            </a:extLst>
                          </wps:spPr>
                          <wps:txbx>
                            <w:txbxContent>
                              <w:p w14:paraId="0920579F" w14:textId="77777777" w:rsidR="001B0AFB" w:rsidRDefault="001B0AFB" w:rsidP="00E85D7F">
                                <w:pPr>
                                  <w:widowControl w:val="0"/>
                                  <w:jc w:val="center"/>
                                  <w:rPr>
                                    <w:rFonts w:ascii="Georgia" w:hAnsi="Georgia"/>
                                    <w:b/>
                                    <w:bCs/>
                                    <w:color w:val="0070C0"/>
                                    <w:sz w:val="40"/>
                                    <w:szCs w:val="40"/>
                                    <w:lang w:val="en-US"/>
                                  </w:rPr>
                                </w:pPr>
                                <w:r>
                                  <w:rPr>
                                    <w:rFonts w:ascii="Georgia" w:hAnsi="Georgia"/>
                                    <w:b/>
                                    <w:bCs/>
                                    <w:color w:val="0070C0"/>
                                    <w:sz w:val="40"/>
                                    <w:szCs w:val="40"/>
                                    <w:lang w:val="en-US"/>
                                  </w:rPr>
                                  <w:t>Core Values (3CT)</w:t>
                                </w:r>
                              </w:p>
                              <w:p w14:paraId="38CE1BA5" w14:textId="77777777" w:rsidR="001B0AFB" w:rsidRDefault="001B0AFB" w:rsidP="00E85D7F">
                                <w:pPr>
                                  <w:widowControl w:val="0"/>
                                  <w:jc w:val="center"/>
                                  <w:rPr>
                                    <w:rFonts w:ascii="Georgia" w:hAnsi="Georgia"/>
                                    <w:color w:val="000000"/>
                                    <w:sz w:val="36"/>
                                    <w:szCs w:val="36"/>
                                    <w:lang w:val="en-US"/>
                                  </w:rPr>
                                </w:pPr>
                                <w:r>
                                  <w:rPr>
                                    <w:rFonts w:ascii="Georgia" w:hAnsi="Georgia"/>
                                    <w:sz w:val="36"/>
                                    <w:szCs w:val="36"/>
                                    <w:lang w:val="en-US"/>
                                  </w:rPr>
                                  <w:t>Culture of Excellence</w:t>
                                </w:r>
                              </w:p>
                              <w:p w14:paraId="56075B36" w14:textId="77777777" w:rsidR="001B0AFB" w:rsidRDefault="001B0AFB" w:rsidP="00E85D7F">
                                <w:pPr>
                                  <w:widowControl w:val="0"/>
                                  <w:jc w:val="center"/>
                                  <w:rPr>
                                    <w:rFonts w:ascii="Georgia" w:hAnsi="Georgia"/>
                                    <w:sz w:val="36"/>
                                    <w:szCs w:val="36"/>
                                    <w:lang w:val="en-US"/>
                                  </w:rPr>
                                </w:pPr>
                                <w:r>
                                  <w:rPr>
                                    <w:rFonts w:ascii="Georgia" w:hAnsi="Georgia"/>
                                    <w:sz w:val="36"/>
                                    <w:szCs w:val="36"/>
                                    <w:lang w:val="en-US"/>
                                  </w:rPr>
                                  <w:t>Commitment</w:t>
                                </w:r>
                              </w:p>
                              <w:p w14:paraId="73431163" w14:textId="77777777" w:rsidR="001B0AFB" w:rsidRDefault="001B0AFB" w:rsidP="00E85D7F">
                                <w:pPr>
                                  <w:widowControl w:val="0"/>
                                  <w:jc w:val="center"/>
                                  <w:rPr>
                                    <w:rFonts w:ascii="Georgia" w:hAnsi="Georgia"/>
                                    <w:sz w:val="36"/>
                                    <w:szCs w:val="36"/>
                                    <w:lang w:val="en-US"/>
                                  </w:rPr>
                                </w:pPr>
                                <w:r>
                                  <w:rPr>
                                    <w:rFonts w:ascii="Georgia" w:hAnsi="Georgia"/>
                                    <w:sz w:val="36"/>
                                    <w:szCs w:val="36"/>
                                    <w:lang w:val="en-US"/>
                                  </w:rPr>
                                  <w:t>Creativity</w:t>
                                </w:r>
                              </w:p>
                              <w:p w14:paraId="6EFEFCF2" w14:textId="77777777" w:rsidR="001B0AFB" w:rsidRDefault="001B0AFB" w:rsidP="00E85D7F">
                                <w:pPr>
                                  <w:widowControl w:val="0"/>
                                  <w:jc w:val="center"/>
                                  <w:rPr>
                                    <w:rFonts w:ascii="Georgia" w:hAnsi="Georgia"/>
                                    <w:sz w:val="36"/>
                                    <w:szCs w:val="36"/>
                                    <w:lang w:val="en-US"/>
                                  </w:rPr>
                                </w:pPr>
                                <w:r>
                                  <w:rPr>
                                    <w:rFonts w:ascii="Georgia" w:hAnsi="Georgia"/>
                                    <w:sz w:val="36"/>
                                    <w:szCs w:val="36"/>
                                    <w:lang w:val="en-US"/>
                                  </w:rPr>
                                  <w:t>Teamwork</w:t>
                                </w:r>
                              </w:p>
                            </w:txbxContent>
                          </wps:txbx>
                          <wps:bodyPr rot="0" vert="horz" wrap="square" lIns="36576" tIns="36576" rIns="36576" bIns="36576" anchor="t" anchorCtr="0" upright="1">
                            <a:noAutofit/>
                          </wps:bodyPr>
                        </wps:wsp>
                        <wps:wsp>
                          <wps:cNvPr id="31" name="Text Box 29"/>
                          <wps:cNvSpPr txBox="1">
                            <a:spLocks noChangeArrowheads="1"/>
                          </wps:cNvSpPr>
                          <wps:spPr bwMode="auto">
                            <a:xfrm>
                              <a:off x="1068609" y="1088915"/>
                              <a:ext cx="66165" cy="2609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12700">
                                  <a:solidFill>
                                    <a:srgbClr val="00B0F0"/>
                                  </a:solidFill>
                                  <a:prstDash val="dash"/>
                                  <a:miter lim="800000"/>
                                  <a:headEnd/>
                                  <a:tailEnd/>
                                </a14:hiddenLine>
                              </a:ext>
                              <a:ext uri="{AF507438-7753-43E0-B8FC-AC1667EBCBE1}">
                                <a14:hiddenEffects xmlns:a14="http://schemas.microsoft.com/office/drawing/2010/main">
                                  <a:effectLst/>
                                </a14:hiddenEffects>
                              </a:ext>
                            </a:extLst>
                          </wps:spPr>
                          <wps:txbx>
                            <w:txbxContent>
                              <w:p w14:paraId="473AC507" w14:textId="77777777" w:rsidR="001B0AFB" w:rsidRDefault="001B0AFB" w:rsidP="00E85D7F">
                                <w:pPr>
                                  <w:widowControl w:val="0"/>
                                  <w:jc w:val="center"/>
                                  <w:rPr>
                                    <w:rFonts w:ascii="Georgia" w:hAnsi="Georgia"/>
                                    <w:b/>
                                    <w:bCs/>
                                    <w:color w:val="0070C0"/>
                                    <w:sz w:val="40"/>
                                    <w:szCs w:val="40"/>
                                    <w:lang w:val="en-US"/>
                                  </w:rPr>
                                </w:pPr>
                                <w:r>
                                  <w:rPr>
                                    <w:rFonts w:ascii="Georgia" w:hAnsi="Georgia"/>
                                    <w:b/>
                                    <w:bCs/>
                                    <w:color w:val="0070C0"/>
                                    <w:sz w:val="40"/>
                                    <w:szCs w:val="40"/>
                                    <w:lang w:val="en-US"/>
                                  </w:rPr>
                                  <w:t>Mission</w:t>
                                </w:r>
                              </w:p>
                              <w:p w14:paraId="34A573C9" w14:textId="77777777" w:rsidR="001B0AFB" w:rsidRDefault="001B0AFB" w:rsidP="00E85D7F">
                                <w:pPr>
                                  <w:widowControl w:val="0"/>
                                  <w:spacing w:after="0"/>
                                  <w:jc w:val="center"/>
                                  <w:rPr>
                                    <w:rFonts w:ascii="Georgia" w:hAnsi="Georgia"/>
                                    <w:color w:val="000000"/>
                                    <w:sz w:val="36"/>
                                    <w:szCs w:val="36"/>
                                    <w:lang w:val="en-US"/>
                                  </w:rPr>
                                </w:pPr>
                                <w:r>
                                  <w:rPr>
                                    <w:rFonts w:ascii="Georgia" w:hAnsi="Georgia"/>
                                    <w:sz w:val="36"/>
                                    <w:szCs w:val="36"/>
                                    <w:lang w:val="en-US"/>
                                  </w:rPr>
                                  <w:t xml:space="preserve">WPU commits to develop quality human resource and green technologies for a dynamic economy and sustainable </w:t>
                                </w:r>
                              </w:p>
                              <w:p w14:paraId="4A57C27B" w14:textId="77777777" w:rsidR="001B0AFB" w:rsidRDefault="001B0AFB" w:rsidP="00E85D7F">
                                <w:pPr>
                                  <w:widowControl w:val="0"/>
                                  <w:spacing w:after="0"/>
                                  <w:jc w:val="center"/>
                                  <w:rPr>
                                    <w:rFonts w:ascii="Georgia" w:hAnsi="Georgia"/>
                                    <w:sz w:val="36"/>
                                    <w:szCs w:val="36"/>
                                    <w:lang w:val="en-US"/>
                                  </w:rPr>
                                </w:pPr>
                                <w:r>
                                  <w:rPr>
                                    <w:rFonts w:ascii="Georgia" w:hAnsi="Georgia"/>
                                    <w:sz w:val="36"/>
                                    <w:szCs w:val="36"/>
                                    <w:lang w:val="en-US"/>
                                  </w:rPr>
                                  <w:t xml:space="preserve">development through relevant instruction, </w:t>
                                </w:r>
                              </w:p>
                              <w:p w14:paraId="23CCC812" w14:textId="77777777" w:rsidR="001B0AFB" w:rsidRDefault="001B0AFB" w:rsidP="00E85D7F">
                                <w:pPr>
                                  <w:widowControl w:val="0"/>
                                  <w:spacing w:after="0"/>
                                  <w:jc w:val="center"/>
                                  <w:rPr>
                                    <w:rFonts w:ascii="Georgia" w:hAnsi="Georgia"/>
                                    <w:sz w:val="36"/>
                                    <w:szCs w:val="36"/>
                                    <w:lang w:val="en-US"/>
                                  </w:rPr>
                                </w:pPr>
                                <w:r>
                                  <w:rPr>
                                    <w:rFonts w:ascii="Georgia" w:hAnsi="Georgia"/>
                                    <w:sz w:val="36"/>
                                    <w:szCs w:val="36"/>
                                    <w:lang w:val="en-US"/>
                                  </w:rPr>
                                  <w:t>research and extension services.</w:t>
                                </w:r>
                              </w:p>
                            </w:txbxContent>
                          </wps:txbx>
                          <wps:bodyPr rot="0" vert="horz" wrap="square" lIns="36576" tIns="36576" rIns="36576" bIns="36576"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D8AD1FF" id="Group 26" o:spid="_x0000_s1057" style="position:absolute;margin-left:0;margin-top:23.6pt;width:616.15pt;height:797.7pt;z-index:251663872;mso-position-horizontal:left;mso-position-horizontal-relative:page" coordorigin="10638,10577" coordsize="75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">
                <v:shape id="Picture 25" o:spid="_x0000_s1058" type="#_x0000_t75" style="position:absolute;left:10638;top:11249;width:758;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" fillcolor="#5b9bd5" strokecolor="black [0]" strokeweight="2pt">
                  <v:imagedata r:id="rId60" o:title="" croptop="27473f" cropbottom="18384f" cropleft="16723f" cropright="14052f"/>
                  <v:shadow color="black [0]"/>
                </v:shape>
                <v:group id="_x0000_s1059" style="position:absolute;left:10688;top:10577;width:661;height:834" coordorigin="10686,10615" coordsize="66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27" o:spid="_x0000_s1060" type="#_x0000_t202" style="position:absolute;left:10688;top:10615;width:659;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" filled="f" fillcolor="#5b9bd5" stroked="f" strokecolor="#00b0f0" strokeweight="1pt">
                    <v:stroke dashstyle="dash"/>
                    <v:textbox inset="2.88pt,2.88pt,2.88pt,2.88pt">
                      <w:txbxContent>
                        <w:p w14:paraId="2C2957A4" w14:textId="77777777" w:rsidR="001B0AFB" w:rsidRDefault="001B0AFB" w:rsidP="00E85D7F">
                          <w:pPr>
                            <w:widowControl w:val="0"/>
                            <w:spacing w:after="0"/>
                            <w:jc w:val="center"/>
                            <w:rPr>
                              <w:rFonts w:ascii="Georgia" w:hAnsi="Georgia"/>
                              <w:b/>
                              <w:bCs/>
                              <w:color w:val="0070C0"/>
                              <w:sz w:val="40"/>
                              <w:szCs w:val="40"/>
                              <w:lang w:val="en-US"/>
                            </w:rPr>
                          </w:pPr>
                          <w:r>
                            <w:rPr>
                              <w:rFonts w:ascii="Georgia" w:hAnsi="Georgia"/>
                              <w:b/>
                              <w:bCs/>
                              <w:color w:val="0070C0"/>
                              <w:sz w:val="40"/>
                              <w:szCs w:val="40"/>
                              <w:lang w:val="en-US"/>
                            </w:rPr>
                            <w:t>Vision 2020</w:t>
                          </w:r>
                        </w:p>
                        <w:p w14:paraId="491401C0" w14:textId="77777777" w:rsidR="001B0AFB" w:rsidRDefault="001B0AFB" w:rsidP="00E85D7F">
                          <w:pPr>
                            <w:widowControl w:val="0"/>
                            <w:spacing w:after="0"/>
                            <w:jc w:val="center"/>
                            <w:rPr>
                              <w:rFonts w:ascii="Georgia" w:hAnsi="Georgia"/>
                              <w:color w:val="000000"/>
                              <w:sz w:val="36"/>
                              <w:szCs w:val="36"/>
                              <w:lang w:val="en-US"/>
                            </w:rPr>
                          </w:pPr>
                          <w:r>
                            <w:rPr>
                              <w:rFonts w:ascii="Georgia" w:hAnsi="Georgia"/>
                              <w:sz w:val="36"/>
                              <w:szCs w:val="36"/>
                              <w:lang w:val="en-US"/>
                            </w:rPr>
                            <w:t xml:space="preserve">WPU: the leading knowledge center for sustainable </w:t>
                          </w:r>
                        </w:p>
                        <w:p w14:paraId="1F93EE0E" w14:textId="77777777" w:rsidR="001B0AFB" w:rsidRDefault="001B0AFB" w:rsidP="00E85D7F">
                          <w:pPr>
                            <w:widowControl w:val="0"/>
                            <w:spacing w:after="0"/>
                            <w:jc w:val="center"/>
                            <w:rPr>
                              <w:rFonts w:ascii="Georgia" w:hAnsi="Georgia"/>
                              <w:sz w:val="36"/>
                              <w:szCs w:val="36"/>
                              <w:lang w:val="en-US"/>
                            </w:rPr>
                          </w:pPr>
                          <w:r>
                            <w:rPr>
                              <w:rFonts w:ascii="Georgia" w:hAnsi="Georgia"/>
                              <w:sz w:val="36"/>
                              <w:szCs w:val="36"/>
                              <w:lang w:val="en-US"/>
                            </w:rPr>
                            <w:t>development of West Philippines and beyond.</w:t>
                          </w:r>
                        </w:p>
                      </w:txbxContent>
                    </v:textbox>
                  </v:shape>
                  <v:shape id="Text Box 28" o:spid="_x0000_s1061" type="#_x0000_t202" style="position:absolute;left:10736;top:11214;width:498;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" filled="f" fillcolor="#5b9bd5" stroked="f" strokecolor="#00b0f0" strokeweight="1pt">
                    <v:stroke dashstyle="dash"/>
                    <v:textbox inset="2.88pt,2.88pt,2.88pt,2.88pt">
                      <w:txbxContent>
                        <w:p w14:paraId="0920579F" w14:textId="77777777" w:rsidR="001B0AFB" w:rsidRDefault="001B0AFB" w:rsidP="00E85D7F">
                          <w:pPr>
                            <w:widowControl w:val="0"/>
                            <w:jc w:val="center"/>
                            <w:rPr>
                              <w:rFonts w:ascii="Georgia" w:hAnsi="Georgia"/>
                              <w:b/>
                              <w:bCs/>
                              <w:color w:val="0070C0"/>
                              <w:sz w:val="40"/>
                              <w:szCs w:val="40"/>
                              <w:lang w:val="en-US"/>
                            </w:rPr>
                          </w:pPr>
                          <w:r>
                            <w:rPr>
                              <w:rFonts w:ascii="Georgia" w:hAnsi="Georgia"/>
                              <w:b/>
                              <w:bCs/>
                              <w:color w:val="0070C0"/>
                              <w:sz w:val="40"/>
                              <w:szCs w:val="40"/>
                              <w:lang w:val="en-US"/>
                            </w:rPr>
                            <w:t>Core Values (3CT)</w:t>
                          </w:r>
                        </w:p>
                        <w:p w14:paraId="38CE1BA5" w14:textId="77777777" w:rsidR="001B0AFB" w:rsidRDefault="001B0AFB" w:rsidP="00E85D7F">
                          <w:pPr>
                            <w:widowControl w:val="0"/>
                            <w:jc w:val="center"/>
                            <w:rPr>
                              <w:rFonts w:ascii="Georgia" w:hAnsi="Georgia"/>
                              <w:color w:val="000000"/>
                              <w:sz w:val="36"/>
                              <w:szCs w:val="36"/>
                              <w:lang w:val="en-US"/>
                            </w:rPr>
                          </w:pPr>
                          <w:r>
                            <w:rPr>
                              <w:rFonts w:ascii="Georgia" w:hAnsi="Georgia"/>
                              <w:sz w:val="36"/>
                              <w:szCs w:val="36"/>
                              <w:lang w:val="en-US"/>
                            </w:rPr>
                            <w:t>Culture of Excellence</w:t>
                          </w:r>
                        </w:p>
                        <w:p w14:paraId="56075B36" w14:textId="77777777" w:rsidR="001B0AFB" w:rsidRDefault="001B0AFB" w:rsidP="00E85D7F">
                          <w:pPr>
                            <w:widowControl w:val="0"/>
                            <w:jc w:val="center"/>
                            <w:rPr>
                              <w:rFonts w:ascii="Georgia" w:hAnsi="Georgia"/>
                              <w:sz w:val="36"/>
                              <w:szCs w:val="36"/>
                              <w:lang w:val="en-US"/>
                            </w:rPr>
                          </w:pPr>
                          <w:r>
                            <w:rPr>
                              <w:rFonts w:ascii="Georgia" w:hAnsi="Georgia"/>
                              <w:sz w:val="36"/>
                              <w:szCs w:val="36"/>
                              <w:lang w:val="en-US"/>
                            </w:rPr>
                            <w:t>Commitment</w:t>
                          </w:r>
                        </w:p>
                        <w:p w14:paraId="73431163" w14:textId="77777777" w:rsidR="001B0AFB" w:rsidRDefault="001B0AFB" w:rsidP="00E85D7F">
                          <w:pPr>
                            <w:widowControl w:val="0"/>
                            <w:jc w:val="center"/>
                            <w:rPr>
                              <w:rFonts w:ascii="Georgia" w:hAnsi="Georgia"/>
                              <w:sz w:val="36"/>
                              <w:szCs w:val="36"/>
                              <w:lang w:val="en-US"/>
                            </w:rPr>
                          </w:pPr>
                          <w:r>
                            <w:rPr>
                              <w:rFonts w:ascii="Georgia" w:hAnsi="Georgia"/>
                              <w:sz w:val="36"/>
                              <w:szCs w:val="36"/>
                              <w:lang w:val="en-US"/>
                            </w:rPr>
                            <w:t>Creativity</w:t>
                          </w:r>
                        </w:p>
                        <w:p w14:paraId="6EFEFCF2" w14:textId="77777777" w:rsidR="001B0AFB" w:rsidRDefault="001B0AFB" w:rsidP="00E85D7F">
                          <w:pPr>
                            <w:widowControl w:val="0"/>
                            <w:jc w:val="center"/>
                            <w:rPr>
                              <w:rFonts w:ascii="Georgia" w:hAnsi="Georgia"/>
                              <w:sz w:val="36"/>
                              <w:szCs w:val="36"/>
                              <w:lang w:val="en-US"/>
                            </w:rPr>
                          </w:pPr>
                          <w:r>
                            <w:rPr>
                              <w:rFonts w:ascii="Georgia" w:hAnsi="Georgia"/>
                              <w:sz w:val="36"/>
                              <w:szCs w:val="36"/>
                              <w:lang w:val="en-US"/>
                            </w:rPr>
                            <w:t>Teamwork</w:t>
                          </w:r>
                        </w:p>
                      </w:txbxContent>
                    </v:textbox>
                  </v:shape>
                  <v:shape id="Text Box 29" o:spid="_x0000_s1062" type="#_x0000_t202" style="position:absolute;left:10686;top:10889;width:661;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" filled="f" fillcolor="#5b9bd5" stroked="f" strokecolor="#00b0f0" strokeweight="1pt">
                    <v:stroke dashstyle="dash"/>
                    <v:textbox inset="2.88pt,2.88pt,2.88pt,2.88pt">
                      <w:txbxContent>
                        <w:p w14:paraId="473AC507" w14:textId="77777777" w:rsidR="001B0AFB" w:rsidRDefault="001B0AFB" w:rsidP="00E85D7F">
                          <w:pPr>
                            <w:widowControl w:val="0"/>
                            <w:jc w:val="center"/>
                            <w:rPr>
                              <w:rFonts w:ascii="Georgia" w:hAnsi="Georgia"/>
                              <w:b/>
                              <w:bCs/>
                              <w:color w:val="0070C0"/>
                              <w:sz w:val="40"/>
                              <w:szCs w:val="40"/>
                              <w:lang w:val="en-US"/>
                            </w:rPr>
                          </w:pPr>
                          <w:r>
                            <w:rPr>
                              <w:rFonts w:ascii="Georgia" w:hAnsi="Georgia"/>
                              <w:b/>
                              <w:bCs/>
                              <w:color w:val="0070C0"/>
                              <w:sz w:val="40"/>
                              <w:szCs w:val="40"/>
                              <w:lang w:val="en-US"/>
                            </w:rPr>
                            <w:t>Mission</w:t>
                          </w:r>
                        </w:p>
                        <w:p w14:paraId="34A573C9" w14:textId="77777777" w:rsidR="001B0AFB" w:rsidRDefault="001B0AFB" w:rsidP="00E85D7F">
                          <w:pPr>
                            <w:widowControl w:val="0"/>
                            <w:spacing w:after="0"/>
                            <w:jc w:val="center"/>
                            <w:rPr>
                              <w:rFonts w:ascii="Georgia" w:hAnsi="Georgia"/>
                              <w:color w:val="000000"/>
                              <w:sz w:val="36"/>
                              <w:szCs w:val="36"/>
                              <w:lang w:val="en-US"/>
                            </w:rPr>
                          </w:pPr>
                          <w:r>
                            <w:rPr>
                              <w:rFonts w:ascii="Georgia" w:hAnsi="Georgia"/>
                              <w:sz w:val="36"/>
                              <w:szCs w:val="36"/>
                              <w:lang w:val="en-US"/>
                            </w:rPr>
                            <w:t xml:space="preserve">WPU commits to develop quality human resource and green technologies for a dynamic economy and sustainable </w:t>
                          </w:r>
                        </w:p>
                        <w:p w14:paraId="4A57C27B" w14:textId="77777777" w:rsidR="001B0AFB" w:rsidRDefault="001B0AFB" w:rsidP="00E85D7F">
                          <w:pPr>
                            <w:widowControl w:val="0"/>
                            <w:spacing w:after="0"/>
                            <w:jc w:val="center"/>
                            <w:rPr>
                              <w:rFonts w:ascii="Georgia" w:hAnsi="Georgia"/>
                              <w:sz w:val="36"/>
                              <w:szCs w:val="36"/>
                              <w:lang w:val="en-US"/>
                            </w:rPr>
                          </w:pPr>
                          <w:r>
                            <w:rPr>
                              <w:rFonts w:ascii="Georgia" w:hAnsi="Georgia"/>
                              <w:sz w:val="36"/>
                              <w:szCs w:val="36"/>
                              <w:lang w:val="en-US"/>
                            </w:rPr>
                            <w:t xml:space="preserve">development through relevant instruction, </w:t>
                          </w:r>
                        </w:p>
                        <w:p w14:paraId="23CCC812" w14:textId="77777777" w:rsidR="001B0AFB" w:rsidRDefault="001B0AFB" w:rsidP="00E85D7F">
                          <w:pPr>
                            <w:widowControl w:val="0"/>
                            <w:spacing w:after="0"/>
                            <w:jc w:val="center"/>
                            <w:rPr>
                              <w:rFonts w:ascii="Georgia" w:hAnsi="Georgia"/>
                              <w:sz w:val="36"/>
                              <w:szCs w:val="36"/>
                              <w:lang w:val="en-US"/>
                            </w:rPr>
                          </w:pPr>
                          <w:r>
                            <w:rPr>
                              <w:rFonts w:ascii="Georgia" w:hAnsi="Georgia"/>
                              <w:sz w:val="36"/>
                              <w:szCs w:val="36"/>
                              <w:lang w:val="en-US"/>
                            </w:rPr>
                            <w:t>research and extension services.</w:t>
                          </w:r>
                        </w:p>
                      </w:txbxContent>
                    </v:textbox>
                  </v:shape>
                </v:group>
                <w10:wrap anchorx="page"/>
              </v:group>
            </w:pict>
          </mc:Fallback>
        </mc:AlternateContent>
      </w:r>
    </w:p>
    <w:p w14:paraId="616C819C" w14:textId="68EFF215" w:rsidR="00CC063E" w:rsidRDefault="00CC063E">
      <w:pPr>
        <w:rPr>
          <w:rFonts w:ascii="Georgia" w:hAnsi="Georgia"/>
          <w:sz w:val="24"/>
          <w:szCs w:val="24"/>
        </w:rPr>
      </w:pPr>
    </w:p>
    <w:p w14:paraId="34925D61" w14:textId="6E151466" w:rsidR="00CC063E" w:rsidRDefault="00CC063E">
      <w:pPr>
        <w:rPr>
          <w:rFonts w:ascii="Georgia" w:hAnsi="Georgia"/>
          <w:sz w:val="24"/>
          <w:szCs w:val="24"/>
        </w:rPr>
      </w:pPr>
    </w:p>
    <w:p w14:paraId="39BC75CE" w14:textId="0E003748" w:rsidR="00CC063E" w:rsidRDefault="00CC063E">
      <w:pPr>
        <w:rPr>
          <w:rFonts w:ascii="Georgia" w:hAnsi="Georgia"/>
          <w:sz w:val="24"/>
          <w:szCs w:val="24"/>
        </w:rPr>
      </w:pPr>
    </w:p>
    <w:p w14:paraId="395577A9" w14:textId="293387FB" w:rsidR="00CC063E" w:rsidRDefault="00CC063E">
      <w:pPr>
        <w:rPr>
          <w:rFonts w:ascii="Georgia" w:hAnsi="Georgia"/>
          <w:sz w:val="24"/>
          <w:szCs w:val="24"/>
        </w:rPr>
      </w:pPr>
    </w:p>
    <w:p w14:paraId="054A7D7F" w14:textId="15BD1422" w:rsidR="00CC063E" w:rsidRDefault="00CC063E">
      <w:pPr>
        <w:rPr>
          <w:rFonts w:ascii="Georgia" w:hAnsi="Georgia"/>
          <w:sz w:val="24"/>
          <w:szCs w:val="24"/>
        </w:rPr>
      </w:pPr>
    </w:p>
    <w:p w14:paraId="11BA0929" w14:textId="28FE3533" w:rsidR="00CC063E" w:rsidRDefault="00CC063E">
      <w:pPr>
        <w:rPr>
          <w:rFonts w:ascii="Georgia" w:hAnsi="Georgia"/>
          <w:sz w:val="24"/>
          <w:szCs w:val="24"/>
        </w:rPr>
      </w:pPr>
    </w:p>
    <w:p w14:paraId="3B4BAE0F" w14:textId="616148B1" w:rsidR="00CC063E" w:rsidRDefault="00CC063E">
      <w:pPr>
        <w:rPr>
          <w:rFonts w:ascii="Georgia" w:hAnsi="Georgia"/>
          <w:sz w:val="24"/>
          <w:szCs w:val="24"/>
        </w:rPr>
      </w:pPr>
    </w:p>
    <w:p w14:paraId="6C2EA6EF" w14:textId="6CD92661" w:rsidR="00CC063E" w:rsidRDefault="00CC063E">
      <w:pPr>
        <w:rPr>
          <w:rFonts w:ascii="Georgia" w:hAnsi="Georgia"/>
          <w:sz w:val="24"/>
          <w:szCs w:val="24"/>
        </w:rPr>
      </w:pPr>
    </w:p>
    <w:p w14:paraId="72C80646" w14:textId="7EA5A782" w:rsidR="00CC063E" w:rsidRDefault="00CC063E">
      <w:pPr>
        <w:rPr>
          <w:rFonts w:ascii="Georgia" w:hAnsi="Georgia"/>
          <w:sz w:val="24"/>
          <w:szCs w:val="24"/>
        </w:rPr>
      </w:pPr>
    </w:p>
    <w:p w14:paraId="34181EA3" w14:textId="268EE717" w:rsidR="00CC063E" w:rsidRDefault="00CC063E">
      <w:pPr>
        <w:rPr>
          <w:rFonts w:ascii="Georgia" w:hAnsi="Georgia"/>
          <w:sz w:val="24"/>
          <w:szCs w:val="24"/>
        </w:rPr>
      </w:pPr>
    </w:p>
    <w:p w14:paraId="16A3CA7C" w14:textId="43E946FF" w:rsidR="00CC063E" w:rsidRDefault="00CC063E">
      <w:pPr>
        <w:rPr>
          <w:rFonts w:ascii="Georgia" w:hAnsi="Georgia"/>
          <w:sz w:val="24"/>
          <w:szCs w:val="24"/>
        </w:rPr>
      </w:pPr>
    </w:p>
    <w:p w14:paraId="0636C255" w14:textId="7DC9F9F0" w:rsidR="00CC063E" w:rsidRDefault="00CC063E">
      <w:pPr>
        <w:rPr>
          <w:rFonts w:ascii="Georgia" w:hAnsi="Georgia"/>
          <w:sz w:val="24"/>
          <w:szCs w:val="24"/>
        </w:rPr>
      </w:pPr>
    </w:p>
    <w:p w14:paraId="48865BD5" w14:textId="657DC6BB" w:rsidR="00CC063E" w:rsidRDefault="00CC063E">
      <w:pPr>
        <w:rPr>
          <w:rFonts w:ascii="Georgia" w:hAnsi="Georgia"/>
          <w:sz w:val="24"/>
          <w:szCs w:val="24"/>
        </w:rPr>
      </w:pPr>
    </w:p>
    <w:p w14:paraId="253DD14C" w14:textId="6B599524" w:rsidR="00CC063E" w:rsidRDefault="00CC063E">
      <w:pPr>
        <w:rPr>
          <w:rFonts w:ascii="Georgia" w:hAnsi="Georgia"/>
          <w:sz w:val="24"/>
          <w:szCs w:val="24"/>
        </w:rPr>
      </w:pPr>
    </w:p>
    <w:p w14:paraId="57EDBC32" w14:textId="0C7504ED" w:rsidR="00CC063E" w:rsidRDefault="00CC063E">
      <w:pPr>
        <w:rPr>
          <w:rFonts w:ascii="Georgia" w:hAnsi="Georgia"/>
          <w:sz w:val="24"/>
          <w:szCs w:val="24"/>
        </w:rPr>
      </w:pPr>
    </w:p>
    <w:p w14:paraId="48DB81B0" w14:textId="2A155AE1" w:rsidR="00CC063E" w:rsidRDefault="00CC063E">
      <w:pPr>
        <w:rPr>
          <w:rFonts w:ascii="Georgia" w:hAnsi="Georgia"/>
          <w:sz w:val="24"/>
          <w:szCs w:val="24"/>
        </w:rPr>
      </w:pPr>
    </w:p>
    <w:p w14:paraId="4EBA47D7" w14:textId="1C1711F2" w:rsidR="00CC063E" w:rsidRDefault="00CC063E">
      <w:pPr>
        <w:rPr>
          <w:rFonts w:ascii="Georgia" w:hAnsi="Georgia"/>
          <w:sz w:val="24"/>
          <w:szCs w:val="24"/>
        </w:rPr>
      </w:pPr>
    </w:p>
    <w:p w14:paraId="7C6C6E71" w14:textId="0B05769E" w:rsidR="00CC063E" w:rsidRDefault="00CC063E">
      <w:pPr>
        <w:rPr>
          <w:rFonts w:ascii="Georgia" w:hAnsi="Georgia"/>
          <w:sz w:val="24"/>
          <w:szCs w:val="24"/>
        </w:rPr>
      </w:pPr>
    </w:p>
    <w:p w14:paraId="374CFA69" w14:textId="77B08222" w:rsidR="00CC063E" w:rsidRDefault="00CC063E">
      <w:pPr>
        <w:rPr>
          <w:rFonts w:ascii="Georgia" w:hAnsi="Georgia"/>
          <w:sz w:val="24"/>
          <w:szCs w:val="24"/>
        </w:rPr>
      </w:pPr>
    </w:p>
    <w:p w14:paraId="7A055116" w14:textId="668C7162" w:rsidR="00CC063E" w:rsidRDefault="00CC063E">
      <w:pPr>
        <w:rPr>
          <w:rFonts w:ascii="Georgia" w:hAnsi="Georgia"/>
          <w:sz w:val="24"/>
          <w:szCs w:val="24"/>
        </w:rPr>
      </w:pPr>
    </w:p>
    <w:p w14:paraId="01EBCB66" w14:textId="0C166DF2" w:rsidR="00CC063E" w:rsidRDefault="00CC063E">
      <w:pPr>
        <w:rPr>
          <w:rFonts w:ascii="Georgia" w:hAnsi="Georgia"/>
          <w:sz w:val="24"/>
          <w:szCs w:val="24"/>
        </w:rPr>
      </w:pPr>
    </w:p>
    <w:p w14:paraId="468CDB08" w14:textId="5FB2C3F0" w:rsidR="00D0282B" w:rsidRPr="0051525C" w:rsidRDefault="00D0282B" w:rsidP="00621FCC">
      <w:pPr>
        <w:rPr>
          <w:rFonts w:ascii="Georgia" w:hAnsi="Georgia"/>
          <w:sz w:val="24"/>
          <w:szCs w:val="24"/>
        </w:rPr>
      </w:pPr>
    </w:p>
    <w:p w14:paraId="7B040559" w14:textId="64D79B71" w:rsidR="00621FCC" w:rsidRPr="0051525C" w:rsidRDefault="00621FCC" w:rsidP="00621FCC">
      <w:pPr>
        <w:rPr>
          <w:rFonts w:ascii="Georgia" w:hAnsi="Georgia"/>
          <w:sz w:val="24"/>
          <w:szCs w:val="24"/>
        </w:rPr>
      </w:pPr>
    </w:p>
    <w:sectPr w:rsidR="00621FCC" w:rsidRPr="0051525C" w:rsidSect="00A81197">
      <w:footerReference w:type="default" r:id="rId61"/>
      <w:pgSz w:w="12240" w:h="18720"/>
      <w:pgMar w:top="720" w:right="1440" w:bottom="72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06CD7B" w14:textId="77777777" w:rsidR="0006197B" w:rsidRDefault="0006197B" w:rsidP="00A81197">
      <w:pPr>
        <w:spacing w:after="0" w:line="240" w:lineRule="auto"/>
      </w:pPr>
      <w:r>
        <w:separator/>
      </w:r>
    </w:p>
  </w:endnote>
  <w:endnote w:type="continuationSeparator" w:id="0">
    <w:p w14:paraId="45C0969B" w14:textId="77777777" w:rsidR="0006197B" w:rsidRDefault="0006197B" w:rsidP="00A81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8057025"/>
      <w:docPartObj>
        <w:docPartGallery w:val="Page Numbers (Bottom of Page)"/>
        <w:docPartUnique/>
      </w:docPartObj>
    </w:sdtPr>
    <w:sdtEndPr>
      <w:rPr>
        <w:noProof/>
      </w:rPr>
    </w:sdtEndPr>
    <w:sdtContent>
      <w:p w14:paraId="4A4C85D7" w14:textId="43CFAD02" w:rsidR="001B0AFB" w:rsidRDefault="001B0AFB">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14:paraId="1D4A0612" w14:textId="77777777" w:rsidR="001B0AFB" w:rsidRDefault="001B0A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656210" w14:textId="77777777" w:rsidR="0006197B" w:rsidRDefault="0006197B" w:rsidP="00A81197">
      <w:pPr>
        <w:spacing w:after="0" w:line="240" w:lineRule="auto"/>
      </w:pPr>
      <w:r>
        <w:separator/>
      </w:r>
    </w:p>
  </w:footnote>
  <w:footnote w:type="continuationSeparator" w:id="0">
    <w:p w14:paraId="16E145A8" w14:textId="77777777" w:rsidR="0006197B" w:rsidRDefault="0006197B" w:rsidP="00A81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40A6C"/>
    <w:multiLevelType w:val="hybridMultilevel"/>
    <w:tmpl w:val="27506F88"/>
    <w:lvl w:ilvl="0" w:tplc="3409000B">
      <w:start w:val="1"/>
      <w:numFmt w:val="bullet"/>
      <w:lvlText w:val=""/>
      <w:lvlJc w:val="left"/>
      <w:pPr>
        <w:tabs>
          <w:tab w:val="num" w:pos="1440"/>
        </w:tabs>
        <w:ind w:left="1440" w:hanging="360"/>
      </w:pPr>
      <w:rPr>
        <w:rFonts w:ascii="Wingdings" w:hAnsi="Wingdings" w:hint="default"/>
      </w:rPr>
    </w:lvl>
    <w:lvl w:ilvl="1" w:tplc="0F8A9848" w:tentative="1">
      <w:start w:val="1"/>
      <w:numFmt w:val="bullet"/>
      <w:lvlText w:val=""/>
      <w:lvlJc w:val="left"/>
      <w:pPr>
        <w:tabs>
          <w:tab w:val="num" w:pos="2160"/>
        </w:tabs>
        <w:ind w:left="2160" w:hanging="360"/>
      </w:pPr>
      <w:rPr>
        <w:rFonts w:ascii="Wingdings 3" w:hAnsi="Wingdings 3" w:hint="default"/>
      </w:rPr>
    </w:lvl>
    <w:lvl w:ilvl="2" w:tplc="A95838EA" w:tentative="1">
      <w:start w:val="1"/>
      <w:numFmt w:val="bullet"/>
      <w:lvlText w:val=""/>
      <w:lvlJc w:val="left"/>
      <w:pPr>
        <w:tabs>
          <w:tab w:val="num" w:pos="2880"/>
        </w:tabs>
        <w:ind w:left="2880" w:hanging="360"/>
      </w:pPr>
      <w:rPr>
        <w:rFonts w:ascii="Wingdings 3" w:hAnsi="Wingdings 3" w:hint="default"/>
      </w:rPr>
    </w:lvl>
    <w:lvl w:ilvl="3" w:tplc="EAA42566" w:tentative="1">
      <w:start w:val="1"/>
      <w:numFmt w:val="bullet"/>
      <w:lvlText w:val=""/>
      <w:lvlJc w:val="left"/>
      <w:pPr>
        <w:tabs>
          <w:tab w:val="num" w:pos="3600"/>
        </w:tabs>
        <w:ind w:left="3600" w:hanging="360"/>
      </w:pPr>
      <w:rPr>
        <w:rFonts w:ascii="Wingdings 3" w:hAnsi="Wingdings 3" w:hint="default"/>
      </w:rPr>
    </w:lvl>
    <w:lvl w:ilvl="4" w:tplc="40766FDE" w:tentative="1">
      <w:start w:val="1"/>
      <w:numFmt w:val="bullet"/>
      <w:lvlText w:val=""/>
      <w:lvlJc w:val="left"/>
      <w:pPr>
        <w:tabs>
          <w:tab w:val="num" w:pos="4320"/>
        </w:tabs>
        <w:ind w:left="4320" w:hanging="360"/>
      </w:pPr>
      <w:rPr>
        <w:rFonts w:ascii="Wingdings 3" w:hAnsi="Wingdings 3" w:hint="default"/>
      </w:rPr>
    </w:lvl>
    <w:lvl w:ilvl="5" w:tplc="3AD8D9B4" w:tentative="1">
      <w:start w:val="1"/>
      <w:numFmt w:val="bullet"/>
      <w:lvlText w:val=""/>
      <w:lvlJc w:val="left"/>
      <w:pPr>
        <w:tabs>
          <w:tab w:val="num" w:pos="5040"/>
        </w:tabs>
        <w:ind w:left="5040" w:hanging="360"/>
      </w:pPr>
      <w:rPr>
        <w:rFonts w:ascii="Wingdings 3" w:hAnsi="Wingdings 3" w:hint="default"/>
      </w:rPr>
    </w:lvl>
    <w:lvl w:ilvl="6" w:tplc="70F60928" w:tentative="1">
      <w:start w:val="1"/>
      <w:numFmt w:val="bullet"/>
      <w:lvlText w:val=""/>
      <w:lvlJc w:val="left"/>
      <w:pPr>
        <w:tabs>
          <w:tab w:val="num" w:pos="5760"/>
        </w:tabs>
        <w:ind w:left="5760" w:hanging="360"/>
      </w:pPr>
      <w:rPr>
        <w:rFonts w:ascii="Wingdings 3" w:hAnsi="Wingdings 3" w:hint="default"/>
      </w:rPr>
    </w:lvl>
    <w:lvl w:ilvl="7" w:tplc="B9080262" w:tentative="1">
      <w:start w:val="1"/>
      <w:numFmt w:val="bullet"/>
      <w:lvlText w:val=""/>
      <w:lvlJc w:val="left"/>
      <w:pPr>
        <w:tabs>
          <w:tab w:val="num" w:pos="6480"/>
        </w:tabs>
        <w:ind w:left="6480" w:hanging="360"/>
      </w:pPr>
      <w:rPr>
        <w:rFonts w:ascii="Wingdings 3" w:hAnsi="Wingdings 3" w:hint="default"/>
      </w:rPr>
    </w:lvl>
    <w:lvl w:ilvl="8" w:tplc="C8329E8E" w:tentative="1">
      <w:start w:val="1"/>
      <w:numFmt w:val="bullet"/>
      <w:lvlText w:val=""/>
      <w:lvlJc w:val="left"/>
      <w:pPr>
        <w:tabs>
          <w:tab w:val="num" w:pos="7200"/>
        </w:tabs>
        <w:ind w:left="7200" w:hanging="360"/>
      </w:pPr>
      <w:rPr>
        <w:rFonts w:ascii="Wingdings 3" w:hAnsi="Wingdings 3" w:hint="default"/>
      </w:rPr>
    </w:lvl>
  </w:abstractNum>
  <w:abstractNum w:abstractNumId="1" w15:restartNumberingAfterBreak="0">
    <w:nsid w:val="045E4610"/>
    <w:multiLevelType w:val="hybridMultilevel"/>
    <w:tmpl w:val="33D84214"/>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 w15:restartNumberingAfterBreak="0">
    <w:nsid w:val="06286BC4"/>
    <w:multiLevelType w:val="hybridMultilevel"/>
    <w:tmpl w:val="C9684FCE"/>
    <w:lvl w:ilvl="0" w:tplc="50F2D95A">
      <w:start w:val="50"/>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 w15:restartNumberingAfterBreak="0">
    <w:nsid w:val="0DA76EFD"/>
    <w:multiLevelType w:val="hybridMultilevel"/>
    <w:tmpl w:val="ABBCFC58"/>
    <w:lvl w:ilvl="0" w:tplc="7F6E1D86">
      <w:start w:val="1"/>
      <w:numFmt w:val="lowerLetter"/>
      <w:lvlText w:val="%1."/>
      <w:lvlJc w:val="left"/>
      <w:pPr>
        <w:ind w:left="2160" w:hanging="360"/>
      </w:pPr>
      <w:rPr>
        <w:rFonts w:asciiTheme="minorHAnsi" w:eastAsiaTheme="minorEastAsia" w:hAnsiTheme="minorHAnsi" w:cstheme="minorBidi"/>
      </w:r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4" w15:restartNumberingAfterBreak="0">
    <w:nsid w:val="13EE49E9"/>
    <w:multiLevelType w:val="hybridMultilevel"/>
    <w:tmpl w:val="4CA83C0A"/>
    <w:lvl w:ilvl="0" w:tplc="3409000F">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18970617"/>
    <w:multiLevelType w:val="hybridMultilevel"/>
    <w:tmpl w:val="72129E94"/>
    <w:lvl w:ilvl="0" w:tplc="34090015">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92A1C8E"/>
    <w:multiLevelType w:val="hybridMultilevel"/>
    <w:tmpl w:val="E8021510"/>
    <w:lvl w:ilvl="0" w:tplc="23D2AD82">
      <w:start w:val="1"/>
      <w:numFmt w:val="decimal"/>
      <w:lvlText w:val="%1."/>
      <w:lvlJc w:val="left"/>
      <w:pPr>
        <w:ind w:left="1080" w:hanging="360"/>
      </w:pPr>
      <w:rPr>
        <w:rFonts w:hint="default"/>
        <w:b/>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1A6A1D13"/>
    <w:multiLevelType w:val="hybridMultilevel"/>
    <w:tmpl w:val="72129E94"/>
    <w:lvl w:ilvl="0" w:tplc="34090015">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E2A6BD1"/>
    <w:multiLevelType w:val="hybridMultilevel"/>
    <w:tmpl w:val="180CE926"/>
    <w:lvl w:ilvl="0" w:tplc="A2923628">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9" w15:restartNumberingAfterBreak="0">
    <w:nsid w:val="1EFE1D22"/>
    <w:multiLevelType w:val="hybridMultilevel"/>
    <w:tmpl w:val="34202EF4"/>
    <w:lvl w:ilvl="0" w:tplc="DD746A36">
      <w:start w:val="28"/>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0" w15:restartNumberingAfterBreak="0">
    <w:nsid w:val="1F262668"/>
    <w:multiLevelType w:val="hybridMultilevel"/>
    <w:tmpl w:val="46209AD2"/>
    <w:lvl w:ilvl="0" w:tplc="0CB49218">
      <w:start w:val="1"/>
      <w:numFmt w:val="bullet"/>
      <w:lvlText w:val=""/>
      <w:lvlJc w:val="left"/>
      <w:pPr>
        <w:tabs>
          <w:tab w:val="num" w:pos="1440"/>
        </w:tabs>
        <w:ind w:left="1440" w:hanging="360"/>
      </w:pPr>
      <w:rPr>
        <w:rFonts w:ascii="Wingdings" w:hAnsi="Wingdings" w:hint="default"/>
      </w:rPr>
    </w:lvl>
    <w:lvl w:ilvl="1" w:tplc="4378D53A" w:tentative="1">
      <w:start w:val="1"/>
      <w:numFmt w:val="bullet"/>
      <w:lvlText w:val=""/>
      <w:lvlJc w:val="left"/>
      <w:pPr>
        <w:tabs>
          <w:tab w:val="num" w:pos="2160"/>
        </w:tabs>
        <w:ind w:left="2160" w:hanging="360"/>
      </w:pPr>
      <w:rPr>
        <w:rFonts w:ascii="Wingdings" w:hAnsi="Wingdings" w:hint="default"/>
      </w:rPr>
    </w:lvl>
    <w:lvl w:ilvl="2" w:tplc="A48CF97A" w:tentative="1">
      <w:start w:val="1"/>
      <w:numFmt w:val="bullet"/>
      <w:lvlText w:val=""/>
      <w:lvlJc w:val="left"/>
      <w:pPr>
        <w:tabs>
          <w:tab w:val="num" w:pos="2880"/>
        </w:tabs>
        <w:ind w:left="2880" w:hanging="360"/>
      </w:pPr>
      <w:rPr>
        <w:rFonts w:ascii="Wingdings" w:hAnsi="Wingdings" w:hint="default"/>
      </w:rPr>
    </w:lvl>
    <w:lvl w:ilvl="3" w:tplc="843EBE9C" w:tentative="1">
      <w:start w:val="1"/>
      <w:numFmt w:val="bullet"/>
      <w:lvlText w:val=""/>
      <w:lvlJc w:val="left"/>
      <w:pPr>
        <w:tabs>
          <w:tab w:val="num" w:pos="3600"/>
        </w:tabs>
        <w:ind w:left="3600" w:hanging="360"/>
      </w:pPr>
      <w:rPr>
        <w:rFonts w:ascii="Wingdings" w:hAnsi="Wingdings" w:hint="default"/>
      </w:rPr>
    </w:lvl>
    <w:lvl w:ilvl="4" w:tplc="138E7906" w:tentative="1">
      <w:start w:val="1"/>
      <w:numFmt w:val="bullet"/>
      <w:lvlText w:val=""/>
      <w:lvlJc w:val="left"/>
      <w:pPr>
        <w:tabs>
          <w:tab w:val="num" w:pos="4320"/>
        </w:tabs>
        <w:ind w:left="4320" w:hanging="360"/>
      </w:pPr>
      <w:rPr>
        <w:rFonts w:ascii="Wingdings" w:hAnsi="Wingdings" w:hint="default"/>
      </w:rPr>
    </w:lvl>
    <w:lvl w:ilvl="5" w:tplc="70FCF212" w:tentative="1">
      <w:start w:val="1"/>
      <w:numFmt w:val="bullet"/>
      <w:lvlText w:val=""/>
      <w:lvlJc w:val="left"/>
      <w:pPr>
        <w:tabs>
          <w:tab w:val="num" w:pos="5040"/>
        </w:tabs>
        <w:ind w:left="5040" w:hanging="360"/>
      </w:pPr>
      <w:rPr>
        <w:rFonts w:ascii="Wingdings" w:hAnsi="Wingdings" w:hint="default"/>
      </w:rPr>
    </w:lvl>
    <w:lvl w:ilvl="6" w:tplc="3F44A54C" w:tentative="1">
      <w:start w:val="1"/>
      <w:numFmt w:val="bullet"/>
      <w:lvlText w:val=""/>
      <w:lvlJc w:val="left"/>
      <w:pPr>
        <w:tabs>
          <w:tab w:val="num" w:pos="5760"/>
        </w:tabs>
        <w:ind w:left="5760" w:hanging="360"/>
      </w:pPr>
      <w:rPr>
        <w:rFonts w:ascii="Wingdings" w:hAnsi="Wingdings" w:hint="default"/>
      </w:rPr>
    </w:lvl>
    <w:lvl w:ilvl="7" w:tplc="D2EC45F4" w:tentative="1">
      <w:start w:val="1"/>
      <w:numFmt w:val="bullet"/>
      <w:lvlText w:val=""/>
      <w:lvlJc w:val="left"/>
      <w:pPr>
        <w:tabs>
          <w:tab w:val="num" w:pos="6480"/>
        </w:tabs>
        <w:ind w:left="6480" w:hanging="360"/>
      </w:pPr>
      <w:rPr>
        <w:rFonts w:ascii="Wingdings" w:hAnsi="Wingdings" w:hint="default"/>
      </w:rPr>
    </w:lvl>
    <w:lvl w:ilvl="8" w:tplc="2610A452"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1F332AEE"/>
    <w:multiLevelType w:val="hybridMultilevel"/>
    <w:tmpl w:val="9828A900"/>
    <w:lvl w:ilvl="0" w:tplc="E3247164">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 w15:restartNumberingAfterBreak="0">
    <w:nsid w:val="219C284B"/>
    <w:multiLevelType w:val="hybridMultilevel"/>
    <w:tmpl w:val="D2302D6C"/>
    <w:lvl w:ilvl="0" w:tplc="6C30CE66">
      <w:start w:val="2"/>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 w15:restartNumberingAfterBreak="0">
    <w:nsid w:val="26634F0E"/>
    <w:multiLevelType w:val="hybridMultilevel"/>
    <w:tmpl w:val="9BAA74C4"/>
    <w:lvl w:ilvl="0" w:tplc="98F45858">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4" w15:restartNumberingAfterBreak="0">
    <w:nsid w:val="2722037F"/>
    <w:multiLevelType w:val="hybridMultilevel"/>
    <w:tmpl w:val="C3F08A44"/>
    <w:lvl w:ilvl="0" w:tplc="0D26DFD6">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5" w15:restartNumberingAfterBreak="0">
    <w:nsid w:val="28AC04FC"/>
    <w:multiLevelType w:val="hybridMultilevel"/>
    <w:tmpl w:val="7506C178"/>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6" w15:restartNumberingAfterBreak="0">
    <w:nsid w:val="2AC27E70"/>
    <w:multiLevelType w:val="hybridMultilevel"/>
    <w:tmpl w:val="5A4A3F5E"/>
    <w:lvl w:ilvl="0" w:tplc="EC6C9F9A">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7" w15:restartNumberingAfterBreak="0">
    <w:nsid w:val="302E17BB"/>
    <w:multiLevelType w:val="hybridMultilevel"/>
    <w:tmpl w:val="56FC8E72"/>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15:restartNumberingAfterBreak="0">
    <w:nsid w:val="308B1216"/>
    <w:multiLevelType w:val="hybridMultilevel"/>
    <w:tmpl w:val="7F1A7340"/>
    <w:lvl w:ilvl="0" w:tplc="3409000B">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9" w15:restartNumberingAfterBreak="0">
    <w:nsid w:val="311F1C91"/>
    <w:multiLevelType w:val="hybridMultilevel"/>
    <w:tmpl w:val="19FC5950"/>
    <w:lvl w:ilvl="0" w:tplc="5412D02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34D21A68"/>
    <w:multiLevelType w:val="hybridMultilevel"/>
    <w:tmpl w:val="72129E94"/>
    <w:lvl w:ilvl="0" w:tplc="34090015">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39B64491"/>
    <w:multiLevelType w:val="hybridMultilevel"/>
    <w:tmpl w:val="5BF42146"/>
    <w:lvl w:ilvl="0" w:tplc="BE1E2ECC">
      <w:start w:val="1"/>
      <w:numFmt w:val="decimal"/>
      <w:lvlText w:val="%1."/>
      <w:lvlJc w:val="left"/>
      <w:pPr>
        <w:tabs>
          <w:tab w:val="num" w:pos="1080"/>
        </w:tabs>
        <w:ind w:left="1080" w:hanging="360"/>
      </w:pPr>
    </w:lvl>
    <w:lvl w:ilvl="1" w:tplc="B7E69AC4" w:tentative="1">
      <w:start w:val="1"/>
      <w:numFmt w:val="decimal"/>
      <w:lvlText w:val="%2."/>
      <w:lvlJc w:val="left"/>
      <w:pPr>
        <w:tabs>
          <w:tab w:val="num" w:pos="1800"/>
        </w:tabs>
        <w:ind w:left="1800" w:hanging="360"/>
      </w:pPr>
    </w:lvl>
    <w:lvl w:ilvl="2" w:tplc="EAC29FF4" w:tentative="1">
      <w:start w:val="1"/>
      <w:numFmt w:val="decimal"/>
      <w:lvlText w:val="%3."/>
      <w:lvlJc w:val="left"/>
      <w:pPr>
        <w:tabs>
          <w:tab w:val="num" w:pos="2520"/>
        </w:tabs>
        <w:ind w:left="2520" w:hanging="360"/>
      </w:pPr>
    </w:lvl>
    <w:lvl w:ilvl="3" w:tplc="FE7C9266" w:tentative="1">
      <w:start w:val="1"/>
      <w:numFmt w:val="decimal"/>
      <w:lvlText w:val="%4."/>
      <w:lvlJc w:val="left"/>
      <w:pPr>
        <w:tabs>
          <w:tab w:val="num" w:pos="3240"/>
        </w:tabs>
        <w:ind w:left="3240" w:hanging="360"/>
      </w:pPr>
    </w:lvl>
    <w:lvl w:ilvl="4" w:tplc="BB948B74" w:tentative="1">
      <w:start w:val="1"/>
      <w:numFmt w:val="decimal"/>
      <w:lvlText w:val="%5."/>
      <w:lvlJc w:val="left"/>
      <w:pPr>
        <w:tabs>
          <w:tab w:val="num" w:pos="3960"/>
        </w:tabs>
        <w:ind w:left="3960" w:hanging="360"/>
      </w:pPr>
    </w:lvl>
    <w:lvl w:ilvl="5" w:tplc="5204C256" w:tentative="1">
      <w:start w:val="1"/>
      <w:numFmt w:val="decimal"/>
      <w:lvlText w:val="%6."/>
      <w:lvlJc w:val="left"/>
      <w:pPr>
        <w:tabs>
          <w:tab w:val="num" w:pos="4680"/>
        </w:tabs>
        <w:ind w:left="4680" w:hanging="360"/>
      </w:pPr>
    </w:lvl>
    <w:lvl w:ilvl="6" w:tplc="CF6260F0" w:tentative="1">
      <w:start w:val="1"/>
      <w:numFmt w:val="decimal"/>
      <w:lvlText w:val="%7."/>
      <w:lvlJc w:val="left"/>
      <w:pPr>
        <w:tabs>
          <w:tab w:val="num" w:pos="5400"/>
        </w:tabs>
        <w:ind w:left="5400" w:hanging="360"/>
      </w:pPr>
    </w:lvl>
    <w:lvl w:ilvl="7" w:tplc="6A68A188" w:tentative="1">
      <w:start w:val="1"/>
      <w:numFmt w:val="decimal"/>
      <w:lvlText w:val="%8."/>
      <w:lvlJc w:val="left"/>
      <w:pPr>
        <w:tabs>
          <w:tab w:val="num" w:pos="6120"/>
        </w:tabs>
        <w:ind w:left="6120" w:hanging="360"/>
      </w:pPr>
    </w:lvl>
    <w:lvl w:ilvl="8" w:tplc="552CEC8E" w:tentative="1">
      <w:start w:val="1"/>
      <w:numFmt w:val="decimal"/>
      <w:lvlText w:val="%9."/>
      <w:lvlJc w:val="left"/>
      <w:pPr>
        <w:tabs>
          <w:tab w:val="num" w:pos="6840"/>
        </w:tabs>
        <w:ind w:left="6840" w:hanging="360"/>
      </w:pPr>
    </w:lvl>
  </w:abstractNum>
  <w:abstractNum w:abstractNumId="22" w15:restartNumberingAfterBreak="0">
    <w:nsid w:val="3FD22767"/>
    <w:multiLevelType w:val="hybridMultilevel"/>
    <w:tmpl w:val="77A2278E"/>
    <w:lvl w:ilvl="0" w:tplc="BD7E3C9C">
      <w:start w:val="1"/>
      <w:numFmt w:val="decimal"/>
      <w:lvlText w:val="%1."/>
      <w:lvlJc w:val="left"/>
      <w:pPr>
        <w:ind w:left="1437" w:hanging="360"/>
      </w:pPr>
      <w:rPr>
        <w:rFonts w:hint="default"/>
      </w:rPr>
    </w:lvl>
    <w:lvl w:ilvl="1" w:tplc="34090019" w:tentative="1">
      <w:start w:val="1"/>
      <w:numFmt w:val="lowerLetter"/>
      <w:lvlText w:val="%2."/>
      <w:lvlJc w:val="left"/>
      <w:pPr>
        <w:ind w:left="2157" w:hanging="360"/>
      </w:pPr>
    </w:lvl>
    <w:lvl w:ilvl="2" w:tplc="3409001B" w:tentative="1">
      <w:start w:val="1"/>
      <w:numFmt w:val="lowerRoman"/>
      <w:lvlText w:val="%3."/>
      <w:lvlJc w:val="right"/>
      <w:pPr>
        <w:ind w:left="2877" w:hanging="180"/>
      </w:pPr>
    </w:lvl>
    <w:lvl w:ilvl="3" w:tplc="3409000F" w:tentative="1">
      <w:start w:val="1"/>
      <w:numFmt w:val="decimal"/>
      <w:lvlText w:val="%4."/>
      <w:lvlJc w:val="left"/>
      <w:pPr>
        <w:ind w:left="3597" w:hanging="360"/>
      </w:pPr>
    </w:lvl>
    <w:lvl w:ilvl="4" w:tplc="34090019" w:tentative="1">
      <w:start w:val="1"/>
      <w:numFmt w:val="lowerLetter"/>
      <w:lvlText w:val="%5."/>
      <w:lvlJc w:val="left"/>
      <w:pPr>
        <w:ind w:left="4317" w:hanging="360"/>
      </w:pPr>
    </w:lvl>
    <w:lvl w:ilvl="5" w:tplc="3409001B" w:tentative="1">
      <w:start w:val="1"/>
      <w:numFmt w:val="lowerRoman"/>
      <w:lvlText w:val="%6."/>
      <w:lvlJc w:val="right"/>
      <w:pPr>
        <w:ind w:left="5037" w:hanging="180"/>
      </w:pPr>
    </w:lvl>
    <w:lvl w:ilvl="6" w:tplc="3409000F" w:tentative="1">
      <w:start w:val="1"/>
      <w:numFmt w:val="decimal"/>
      <w:lvlText w:val="%7."/>
      <w:lvlJc w:val="left"/>
      <w:pPr>
        <w:ind w:left="5757" w:hanging="360"/>
      </w:pPr>
    </w:lvl>
    <w:lvl w:ilvl="7" w:tplc="34090019" w:tentative="1">
      <w:start w:val="1"/>
      <w:numFmt w:val="lowerLetter"/>
      <w:lvlText w:val="%8."/>
      <w:lvlJc w:val="left"/>
      <w:pPr>
        <w:ind w:left="6477" w:hanging="360"/>
      </w:pPr>
    </w:lvl>
    <w:lvl w:ilvl="8" w:tplc="3409001B" w:tentative="1">
      <w:start w:val="1"/>
      <w:numFmt w:val="lowerRoman"/>
      <w:lvlText w:val="%9."/>
      <w:lvlJc w:val="right"/>
      <w:pPr>
        <w:ind w:left="7197" w:hanging="180"/>
      </w:pPr>
    </w:lvl>
  </w:abstractNum>
  <w:abstractNum w:abstractNumId="23" w15:restartNumberingAfterBreak="0">
    <w:nsid w:val="4101056A"/>
    <w:multiLevelType w:val="hybridMultilevel"/>
    <w:tmpl w:val="B536888E"/>
    <w:lvl w:ilvl="0" w:tplc="636A45A8">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4" w15:restartNumberingAfterBreak="0">
    <w:nsid w:val="48355494"/>
    <w:multiLevelType w:val="hybridMultilevel"/>
    <w:tmpl w:val="E3DCE9A8"/>
    <w:lvl w:ilvl="0" w:tplc="85BE3CFC">
      <w:start w:val="1"/>
      <w:numFmt w:val="decimal"/>
      <w:lvlText w:val="%1."/>
      <w:lvlJc w:val="left"/>
      <w:pPr>
        <w:tabs>
          <w:tab w:val="num" w:pos="720"/>
        </w:tabs>
        <w:ind w:left="720" w:hanging="360"/>
      </w:pPr>
    </w:lvl>
    <w:lvl w:ilvl="1" w:tplc="FAAE87F6" w:tentative="1">
      <w:start w:val="1"/>
      <w:numFmt w:val="decimal"/>
      <w:lvlText w:val="%2."/>
      <w:lvlJc w:val="left"/>
      <w:pPr>
        <w:tabs>
          <w:tab w:val="num" w:pos="1440"/>
        </w:tabs>
        <w:ind w:left="1440" w:hanging="360"/>
      </w:pPr>
    </w:lvl>
    <w:lvl w:ilvl="2" w:tplc="7D664CB6" w:tentative="1">
      <w:start w:val="1"/>
      <w:numFmt w:val="decimal"/>
      <w:lvlText w:val="%3."/>
      <w:lvlJc w:val="left"/>
      <w:pPr>
        <w:tabs>
          <w:tab w:val="num" w:pos="2160"/>
        </w:tabs>
        <w:ind w:left="2160" w:hanging="360"/>
      </w:pPr>
    </w:lvl>
    <w:lvl w:ilvl="3" w:tplc="41025C02" w:tentative="1">
      <w:start w:val="1"/>
      <w:numFmt w:val="decimal"/>
      <w:lvlText w:val="%4."/>
      <w:lvlJc w:val="left"/>
      <w:pPr>
        <w:tabs>
          <w:tab w:val="num" w:pos="2880"/>
        </w:tabs>
        <w:ind w:left="2880" w:hanging="360"/>
      </w:pPr>
    </w:lvl>
    <w:lvl w:ilvl="4" w:tplc="556EE682" w:tentative="1">
      <w:start w:val="1"/>
      <w:numFmt w:val="decimal"/>
      <w:lvlText w:val="%5."/>
      <w:lvlJc w:val="left"/>
      <w:pPr>
        <w:tabs>
          <w:tab w:val="num" w:pos="3600"/>
        </w:tabs>
        <w:ind w:left="3600" w:hanging="360"/>
      </w:pPr>
    </w:lvl>
    <w:lvl w:ilvl="5" w:tplc="B1908F3E" w:tentative="1">
      <w:start w:val="1"/>
      <w:numFmt w:val="decimal"/>
      <w:lvlText w:val="%6."/>
      <w:lvlJc w:val="left"/>
      <w:pPr>
        <w:tabs>
          <w:tab w:val="num" w:pos="4320"/>
        </w:tabs>
        <w:ind w:left="4320" w:hanging="360"/>
      </w:pPr>
    </w:lvl>
    <w:lvl w:ilvl="6" w:tplc="E01896E4" w:tentative="1">
      <w:start w:val="1"/>
      <w:numFmt w:val="decimal"/>
      <w:lvlText w:val="%7."/>
      <w:lvlJc w:val="left"/>
      <w:pPr>
        <w:tabs>
          <w:tab w:val="num" w:pos="5040"/>
        </w:tabs>
        <w:ind w:left="5040" w:hanging="360"/>
      </w:pPr>
    </w:lvl>
    <w:lvl w:ilvl="7" w:tplc="12EC544C" w:tentative="1">
      <w:start w:val="1"/>
      <w:numFmt w:val="decimal"/>
      <w:lvlText w:val="%8."/>
      <w:lvlJc w:val="left"/>
      <w:pPr>
        <w:tabs>
          <w:tab w:val="num" w:pos="5760"/>
        </w:tabs>
        <w:ind w:left="5760" w:hanging="360"/>
      </w:pPr>
    </w:lvl>
    <w:lvl w:ilvl="8" w:tplc="4EB86982" w:tentative="1">
      <w:start w:val="1"/>
      <w:numFmt w:val="decimal"/>
      <w:lvlText w:val="%9."/>
      <w:lvlJc w:val="left"/>
      <w:pPr>
        <w:tabs>
          <w:tab w:val="num" w:pos="6480"/>
        </w:tabs>
        <w:ind w:left="6480" w:hanging="360"/>
      </w:pPr>
    </w:lvl>
  </w:abstractNum>
  <w:abstractNum w:abstractNumId="25" w15:restartNumberingAfterBreak="0">
    <w:nsid w:val="48E1286D"/>
    <w:multiLevelType w:val="hybridMultilevel"/>
    <w:tmpl w:val="079A0C70"/>
    <w:lvl w:ilvl="0" w:tplc="02664832">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6" w15:restartNumberingAfterBreak="0">
    <w:nsid w:val="4C3D0723"/>
    <w:multiLevelType w:val="hybridMultilevel"/>
    <w:tmpl w:val="026096A6"/>
    <w:lvl w:ilvl="0" w:tplc="E5429FC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E376B6F"/>
    <w:multiLevelType w:val="hybridMultilevel"/>
    <w:tmpl w:val="267E3324"/>
    <w:lvl w:ilvl="0" w:tplc="5866D388">
      <w:start w:val="1"/>
      <w:numFmt w:val="decimal"/>
      <w:lvlText w:val="%1."/>
      <w:lvlJc w:val="left"/>
      <w:pPr>
        <w:ind w:left="1437" w:hanging="360"/>
      </w:pPr>
      <w:rPr>
        <w:rFonts w:hint="default"/>
      </w:rPr>
    </w:lvl>
    <w:lvl w:ilvl="1" w:tplc="587AD062">
      <w:numFmt w:val="bullet"/>
      <w:lvlText w:val="•"/>
      <w:lvlJc w:val="left"/>
      <w:pPr>
        <w:ind w:left="2157" w:hanging="360"/>
      </w:pPr>
      <w:rPr>
        <w:rFonts w:ascii="Georgia" w:eastAsiaTheme="minorEastAsia" w:hAnsi="Georgia" w:cstheme="minorBidi" w:hint="default"/>
      </w:rPr>
    </w:lvl>
    <w:lvl w:ilvl="2" w:tplc="3409001B" w:tentative="1">
      <w:start w:val="1"/>
      <w:numFmt w:val="lowerRoman"/>
      <w:lvlText w:val="%3."/>
      <w:lvlJc w:val="right"/>
      <w:pPr>
        <w:ind w:left="2877" w:hanging="180"/>
      </w:pPr>
    </w:lvl>
    <w:lvl w:ilvl="3" w:tplc="3409000F" w:tentative="1">
      <w:start w:val="1"/>
      <w:numFmt w:val="decimal"/>
      <w:lvlText w:val="%4."/>
      <w:lvlJc w:val="left"/>
      <w:pPr>
        <w:ind w:left="3597" w:hanging="360"/>
      </w:pPr>
    </w:lvl>
    <w:lvl w:ilvl="4" w:tplc="34090019" w:tentative="1">
      <w:start w:val="1"/>
      <w:numFmt w:val="lowerLetter"/>
      <w:lvlText w:val="%5."/>
      <w:lvlJc w:val="left"/>
      <w:pPr>
        <w:ind w:left="4317" w:hanging="360"/>
      </w:pPr>
    </w:lvl>
    <w:lvl w:ilvl="5" w:tplc="3409001B" w:tentative="1">
      <w:start w:val="1"/>
      <w:numFmt w:val="lowerRoman"/>
      <w:lvlText w:val="%6."/>
      <w:lvlJc w:val="right"/>
      <w:pPr>
        <w:ind w:left="5037" w:hanging="180"/>
      </w:pPr>
    </w:lvl>
    <w:lvl w:ilvl="6" w:tplc="3409000F" w:tentative="1">
      <w:start w:val="1"/>
      <w:numFmt w:val="decimal"/>
      <w:lvlText w:val="%7."/>
      <w:lvlJc w:val="left"/>
      <w:pPr>
        <w:ind w:left="5757" w:hanging="360"/>
      </w:pPr>
    </w:lvl>
    <w:lvl w:ilvl="7" w:tplc="34090019" w:tentative="1">
      <w:start w:val="1"/>
      <w:numFmt w:val="lowerLetter"/>
      <w:lvlText w:val="%8."/>
      <w:lvlJc w:val="left"/>
      <w:pPr>
        <w:ind w:left="6477" w:hanging="360"/>
      </w:pPr>
    </w:lvl>
    <w:lvl w:ilvl="8" w:tplc="3409001B" w:tentative="1">
      <w:start w:val="1"/>
      <w:numFmt w:val="lowerRoman"/>
      <w:lvlText w:val="%9."/>
      <w:lvlJc w:val="right"/>
      <w:pPr>
        <w:ind w:left="7197" w:hanging="180"/>
      </w:pPr>
    </w:lvl>
  </w:abstractNum>
  <w:abstractNum w:abstractNumId="28" w15:restartNumberingAfterBreak="0">
    <w:nsid w:val="508F3E37"/>
    <w:multiLevelType w:val="hybridMultilevel"/>
    <w:tmpl w:val="607AA774"/>
    <w:lvl w:ilvl="0" w:tplc="DF241EB4">
      <w:start w:val="4"/>
      <w:numFmt w:val="decimal"/>
      <w:lvlText w:val="(%1)"/>
      <w:lvlJc w:val="left"/>
      <w:pPr>
        <w:ind w:left="1797" w:hanging="360"/>
      </w:pPr>
      <w:rPr>
        <w:rFonts w:hint="default"/>
      </w:rPr>
    </w:lvl>
    <w:lvl w:ilvl="1" w:tplc="34090019" w:tentative="1">
      <w:start w:val="1"/>
      <w:numFmt w:val="lowerLetter"/>
      <w:lvlText w:val="%2."/>
      <w:lvlJc w:val="left"/>
      <w:pPr>
        <w:ind w:left="2517" w:hanging="360"/>
      </w:pPr>
    </w:lvl>
    <w:lvl w:ilvl="2" w:tplc="3409001B" w:tentative="1">
      <w:start w:val="1"/>
      <w:numFmt w:val="lowerRoman"/>
      <w:lvlText w:val="%3."/>
      <w:lvlJc w:val="right"/>
      <w:pPr>
        <w:ind w:left="3237" w:hanging="180"/>
      </w:pPr>
    </w:lvl>
    <w:lvl w:ilvl="3" w:tplc="3409000F" w:tentative="1">
      <w:start w:val="1"/>
      <w:numFmt w:val="decimal"/>
      <w:lvlText w:val="%4."/>
      <w:lvlJc w:val="left"/>
      <w:pPr>
        <w:ind w:left="3957" w:hanging="360"/>
      </w:pPr>
    </w:lvl>
    <w:lvl w:ilvl="4" w:tplc="34090019" w:tentative="1">
      <w:start w:val="1"/>
      <w:numFmt w:val="lowerLetter"/>
      <w:lvlText w:val="%5."/>
      <w:lvlJc w:val="left"/>
      <w:pPr>
        <w:ind w:left="4677" w:hanging="360"/>
      </w:pPr>
    </w:lvl>
    <w:lvl w:ilvl="5" w:tplc="3409001B" w:tentative="1">
      <w:start w:val="1"/>
      <w:numFmt w:val="lowerRoman"/>
      <w:lvlText w:val="%6."/>
      <w:lvlJc w:val="right"/>
      <w:pPr>
        <w:ind w:left="5397" w:hanging="180"/>
      </w:pPr>
    </w:lvl>
    <w:lvl w:ilvl="6" w:tplc="3409000F" w:tentative="1">
      <w:start w:val="1"/>
      <w:numFmt w:val="decimal"/>
      <w:lvlText w:val="%7."/>
      <w:lvlJc w:val="left"/>
      <w:pPr>
        <w:ind w:left="6117" w:hanging="360"/>
      </w:pPr>
    </w:lvl>
    <w:lvl w:ilvl="7" w:tplc="34090019" w:tentative="1">
      <w:start w:val="1"/>
      <w:numFmt w:val="lowerLetter"/>
      <w:lvlText w:val="%8."/>
      <w:lvlJc w:val="left"/>
      <w:pPr>
        <w:ind w:left="6837" w:hanging="360"/>
      </w:pPr>
    </w:lvl>
    <w:lvl w:ilvl="8" w:tplc="3409001B" w:tentative="1">
      <w:start w:val="1"/>
      <w:numFmt w:val="lowerRoman"/>
      <w:lvlText w:val="%9."/>
      <w:lvlJc w:val="right"/>
      <w:pPr>
        <w:ind w:left="7557" w:hanging="180"/>
      </w:pPr>
    </w:lvl>
  </w:abstractNum>
  <w:abstractNum w:abstractNumId="29" w15:restartNumberingAfterBreak="0">
    <w:nsid w:val="51F2707B"/>
    <w:multiLevelType w:val="hybridMultilevel"/>
    <w:tmpl w:val="C680C4A0"/>
    <w:lvl w:ilvl="0" w:tplc="28B4EF24">
      <w:start w:val="1"/>
      <w:numFmt w:val="decimal"/>
      <w:lvlText w:val="%1."/>
      <w:lvlJc w:val="left"/>
      <w:pPr>
        <w:ind w:left="1437" w:hanging="360"/>
      </w:pPr>
      <w:rPr>
        <w:rFonts w:hint="default"/>
        <w:sz w:val="24"/>
      </w:rPr>
    </w:lvl>
    <w:lvl w:ilvl="1" w:tplc="34090019" w:tentative="1">
      <w:start w:val="1"/>
      <w:numFmt w:val="lowerLetter"/>
      <w:lvlText w:val="%2."/>
      <w:lvlJc w:val="left"/>
      <w:pPr>
        <w:ind w:left="2157" w:hanging="360"/>
      </w:pPr>
    </w:lvl>
    <w:lvl w:ilvl="2" w:tplc="3409001B" w:tentative="1">
      <w:start w:val="1"/>
      <w:numFmt w:val="lowerRoman"/>
      <w:lvlText w:val="%3."/>
      <w:lvlJc w:val="right"/>
      <w:pPr>
        <w:ind w:left="2877" w:hanging="180"/>
      </w:pPr>
    </w:lvl>
    <w:lvl w:ilvl="3" w:tplc="3409000F" w:tentative="1">
      <w:start w:val="1"/>
      <w:numFmt w:val="decimal"/>
      <w:lvlText w:val="%4."/>
      <w:lvlJc w:val="left"/>
      <w:pPr>
        <w:ind w:left="3597" w:hanging="360"/>
      </w:pPr>
    </w:lvl>
    <w:lvl w:ilvl="4" w:tplc="34090019" w:tentative="1">
      <w:start w:val="1"/>
      <w:numFmt w:val="lowerLetter"/>
      <w:lvlText w:val="%5."/>
      <w:lvlJc w:val="left"/>
      <w:pPr>
        <w:ind w:left="4317" w:hanging="360"/>
      </w:pPr>
    </w:lvl>
    <w:lvl w:ilvl="5" w:tplc="3409001B" w:tentative="1">
      <w:start w:val="1"/>
      <w:numFmt w:val="lowerRoman"/>
      <w:lvlText w:val="%6."/>
      <w:lvlJc w:val="right"/>
      <w:pPr>
        <w:ind w:left="5037" w:hanging="180"/>
      </w:pPr>
    </w:lvl>
    <w:lvl w:ilvl="6" w:tplc="3409000F" w:tentative="1">
      <w:start w:val="1"/>
      <w:numFmt w:val="decimal"/>
      <w:lvlText w:val="%7."/>
      <w:lvlJc w:val="left"/>
      <w:pPr>
        <w:ind w:left="5757" w:hanging="360"/>
      </w:pPr>
    </w:lvl>
    <w:lvl w:ilvl="7" w:tplc="34090019" w:tentative="1">
      <w:start w:val="1"/>
      <w:numFmt w:val="lowerLetter"/>
      <w:lvlText w:val="%8."/>
      <w:lvlJc w:val="left"/>
      <w:pPr>
        <w:ind w:left="6477" w:hanging="360"/>
      </w:pPr>
    </w:lvl>
    <w:lvl w:ilvl="8" w:tplc="3409001B" w:tentative="1">
      <w:start w:val="1"/>
      <w:numFmt w:val="lowerRoman"/>
      <w:lvlText w:val="%9."/>
      <w:lvlJc w:val="right"/>
      <w:pPr>
        <w:ind w:left="7197" w:hanging="180"/>
      </w:pPr>
    </w:lvl>
  </w:abstractNum>
  <w:abstractNum w:abstractNumId="30" w15:restartNumberingAfterBreak="0">
    <w:nsid w:val="535F2F6C"/>
    <w:multiLevelType w:val="hybridMultilevel"/>
    <w:tmpl w:val="ABF69898"/>
    <w:lvl w:ilvl="0" w:tplc="AAAE4626">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1" w15:restartNumberingAfterBreak="0">
    <w:nsid w:val="567804B3"/>
    <w:multiLevelType w:val="hybridMultilevel"/>
    <w:tmpl w:val="A5D2D862"/>
    <w:lvl w:ilvl="0" w:tplc="9132AA38">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2" w15:restartNumberingAfterBreak="0">
    <w:nsid w:val="56E55ECC"/>
    <w:multiLevelType w:val="hybridMultilevel"/>
    <w:tmpl w:val="141E3F16"/>
    <w:lvl w:ilvl="0" w:tplc="953EE47C">
      <w:start w:val="1"/>
      <w:numFmt w:val="lowerLetter"/>
      <w:lvlText w:val="%1."/>
      <w:lvlJc w:val="left"/>
      <w:pPr>
        <w:ind w:left="2160" w:hanging="360"/>
      </w:pPr>
      <w:rPr>
        <w:rFonts w:hint="default"/>
      </w:r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33" w15:restartNumberingAfterBreak="0">
    <w:nsid w:val="66004F77"/>
    <w:multiLevelType w:val="hybridMultilevel"/>
    <w:tmpl w:val="98126AC4"/>
    <w:lvl w:ilvl="0" w:tplc="81A40E6A">
      <w:start w:val="1"/>
      <w:numFmt w:val="decimal"/>
      <w:lvlText w:val="%1."/>
      <w:lvlJc w:val="left"/>
      <w:pPr>
        <w:tabs>
          <w:tab w:val="num" w:pos="1080"/>
        </w:tabs>
        <w:ind w:left="1080" w:hanging="360"/>
      </w:pPr>
    </w:lvl>
    <w:lvl w:ilvl="1" w:tplc="4254EF26" w:tentative="1">
      <w:start w:val="1"/>
      <w:numFmt w:val="decimal"/>
      <w:lvlText w:val="%2."/>
      <w:lvlJc w:val="left"/>
      <w:pPr>
        <w:tabs>
          <w:tab w:val="num" w:pos="1800"/>
        </w:tabs>
        <w:ind w:left="1800" w:hanging="360"/>
      </w:pPr>
    </w:lvl>
    <w:lvl w:ilvl="2" w:tplc="30F69FBA" w:tentative="1">
      <w:start w:val="1"/>
      <w:numFmt w:val="decimal"/>
      <w:lvlText w:val="%3."/>
      <w:lvlJc w:val="left"/>
      <w:pPr>
        <w:tabs>
          <w:tab w:val="num" w:pos="2520"/>
        </w:tabs>
        <w:ind w:left="2520" w:hanging="360"/>
      </w:pPr>
    </w:lvl>
    <w:lvl w:ilvl="3" w:tplc="48D8EF88" w:tentative="1">
      <w:start w:val="1"/>
      <w:numFmt w:val="decimal"/>
      <w:lvlText w:val="%4."/>
      <w:lvlJc w:val="left"/>
      <w:pPr>
        <w:tabs>
          <w:tab w:val="num" w:pos="3240"/>
        </w:tabs>
        <w:ind w:left="3240" w:hanging="360"/>
      </w:pPr>
    </w:lvl>
    <w:lvl w:ilvl="4" w:tplc="F0CE9F04" w:tentative="1">
      <w:start w:val="1"/>
      <w:numFmt w:val="decimal"/>
      <w:lvlText w:val="%5."/>
      <w:lvlJc w:val="left"/>
      <w:pPr>
        <w:tabs>
          <w:tab w:val="num" w:pos="3960"/>
        </w:tabs>
        <w:ind w:left="3960" w:hanging="360"/>
      </w:pPr>
    </w:lvl>
    <w:lvl w:ilvl="5" w:tplc="0D745AA2" w:tentative="1">
      <w:start w:val="1"/>
      <w:numFmt w:val="decimal"/>
      <w:lvlText w:val="%6."/>
      <w:lvlJc w:val="left"/>
      <w:pPr>
        <w:tabs>
          <w:tab w:val="num" w:pos="4680"/>
        </w:tabs>
        <w:ind w:left="4680" w:hanging="360"/>
      </w:pPr>
    </w:lvl>
    <w:lvl w:ilvl="6" w:tplc="90521506" w:tentative="1">
      <w:start w:val="1"/>
      <w:numFmt w:val="decimal"/>
      <w:lvlText w:val="%7."/>
      <w:lvlJc w:val="left"/>
      <w:pPr>
        <w:tabs>
          <w:tab w:val="num" w:pos="5400"/>
        </w:tabs>
        <w:ind w:left="5400" w:hanging="360"/>
      </w:pPr>
    </w:lvl>
    <w:lvl w:ilvl="7" w:tplc="CEC4F276" w:tentative="1">
      <w:start w:val="1"/>
      <w:numFmt w:val="decimal"/>
      <w:lvlText w:val="%8."/>
      <w:lvlJc w:val="left"/>
      <w:pPr>
        <w:tabs>
          <w:tab w:val="num" w:pos="6120"/>
        </w:tabs>
        <w:ind w:left="6120" w:hanging="360"/>
      </w:pPr>
    </w:lvl>
    <w:lvl w:ilvl="8" w:tplc="58AAC82E" w:tentative="1">
      <w:start w:val="1"/>
      <w:numFmt w:val="decimal"/>
      <w:lvlText w:val="%9."/>
      <w:lvlJc w:val="left"/>
      <w:pPr>
        <w:tabs>
          <w:tab w:val="num" w:pos="6840"/>
        </w:tabs>
        <w:ind w:left="6840" w:hanging="360"/>
      </w:pPr>
    </w:lvl>
  </w:abstractNum>
  <w:abstractNum w:abstractNumId="34" w15:restartNumberingAfterBreak="0">
    <w:nsid w:val="67852A90"/>
    <w:multiLevelType w:val="hybridMultilevel"/>
    <w:tmpl w:val="B46C273C"/>
    <w:lvl w:ilvl="0" w:tplc="81B20CAE">
      <w:start w:val="1"/>
      <w:numFmt w:val="decimal"/>
      <w:lvlText w:val="%1."/>
      <w:lvlJc w:val="left"/>
      <w:pPr>
        <w:ind w:left="1437" w:hanging="360"/>
      </w:pPr>
      <w:rPr>
        <w:rFonts w:hint="default"/>
      </w:rPr>
    </w:lvl>
    <w:lvl w:ilvl="1" w:tplc="34090019" w:tentative="1">
      <w:start w:val="1"/>
      <w:numFmt w:val="lowerLetter"/>
      <w:lvlText w:val="%2."/>
      <w:lvlJc w:val="left"/>
      <w:pPr>
        <w:ind w:left="2157" w:hanging="360"/>
      </w:pPr>
    </w:lvl>
    <w:lvl w:ilvl="2" w:tplc="3409001B" w:tentative="1">
      <w:start w:val="1"/>
      <w:numFmt w:val="lowerRoman"/>
      <w:lvlText w:val="%3."/>
      <w:lvlJc w:val="right"/>
      <w:pPr>
        <w:ind w:left="2877" w:hanging="180"/>
      </w:pPr>
    </w:lvl>
    <w:lvl w:ilvl="3" w:tplc="3409000F" w:tentative="1">
      <w:start w:val="1"/>
      <w:numFmt w:val="decimal"/>
      <w:lvlText w:val="%4."/>
      <w:lvlJc w:val="left"/>
      <w:pPr>
        <w:ind w:left="3597" w:hanging="360"/>
      </w:pPr>
    </w:lvl>
    <w:lvl w:ilvl="4" w:tplc="34090019" w:tentative="1">
      <w:start w:val="1"/>
      <w:numFmt w:val="lowerLetter"/>
      <w:lvlText w:val="%5."/>
      <w:lvlJc w:val="left"/>
      <w:pPr>
        <w:ind w:left="4317" w:hanging="360"/>
      </w:pPr>
    </w:lvl>
    <w:lvl w:ilvl="5" w:tplc="3409001B" w:tentative="1">
      <w:start w:val="1"/>
      <w:numFmt w:val="lowerRoman"/>
      <w:lvlText w:val="%6."/>
      <w:lvlJc w:val="right"/>
      <w:pPr>
        <w:ind w:left="5037" w:hanging="180"/>
      </w:pPr>
    </w:lvl>
    <w:lvl w:ilvl="6" w:tplc="3409000F" w:tentative="1">
      <w:start w:val="1"/>
      <w:numFmt w:val="decimal"/>
      <w:lvlText w:val="%7."/>
      <w:lvlJc w:val="left"/>
      <w:pPr>
        <w:ind w:left="5757" w:hanging="360"/>
      </w:pPr>
    </w:lvl>
    <w:lvl w:ilvl="7" w:tplc="34090019" w:tentative="1">
      <w:start w:val="1"/>
      <w:numFmt w:val="lowerLetter"/>
      <w:lvlText w:val="%8."/>
      <w:lvlJc w:val="left"/>
      <w:pPr>
        <w:ind w:left="6477" w:hanging="360"/>
      </w:pPr>
    </w:lvl>
    <w:lvl w:ilvl="8" w:tplc="3409001B" w:tentative="1">
      <w:start w:val="1"/>
      <w:numFmt w:val="lowerRoman"/>
      <w:lvlText w:val="%9."/>
      <w:lvlJc w:val="right"/>
      <w:pPr>
        <w:ind w:left="7197" w:hanging="180"/>
      </w:pPr>
    </w:lvl>
  </w:abstractNum>
  <w:abstractNum w:abstractNumId="35" w15:restartNumberingAfterBreak="0">
    <w:nsid w:val="67F87398"/>
    <w:multiLevelType w:val="hybridMultilevel"/>
    <w:tmpl w:val="1BD65610"/>
    <w:lvl w:ilvl="0" w:tplc="9752B480">
      <w:start w:val="1"/>
      <w:numFmt w:val="decimal"/>
      <w:lvlText w:val="(%1)"/>
      <w:lvlJc w:val="left"/>
      <w:pPr>
        <w:ind w:left="1437" w:hanging="360"/>
      </w:pPr>
      <w:rPr>
        <w:rFonts w:hint="default"/>
      </w:rPr>
    </w:lvl>
    <w:lvl w:ilvl="1" w:tplc="34090019" w:tentative="1">
      <w:start w:val="1"/>
      <w:numFmt w:val="lowerLetter"/>
      <w:lvlText w:val="%2."/>
      <w:lvlJc w:val="left"/>
      <w:pPr>
        <w:ind w:left="2157" w:hanging="360"/>
      </w:pPr>
    </w:lvl>
    <w:lvl w:ilvl="2" w:tplc="3409001B" w:tentative="1">
      <w:start w:val="1"/>
      <w:numFmt w:val="lowerRoman"/>
      <w:lvlText w:val="%3."/>
      <w:lvlJc w:val="right"/>
      <w:pPr>
        <w:ind w:left="2877" w:hanging="180"/>
      </w:pPr>
    </w:lvl>
    <w:lvl w:ilvl="3" w:tplc="3409000F" w:tentative="1">
      <w:start w:val="1"/>
      <w:numFmt w:val="decimal"/>
      <w:lvlText w:val="%4."/>
      <w:lvlJc w:val="left"/>
      <w:pPr>
        <w:ind w:left="3597" w:hanging="360"/>
      </w:pPr>
    </w:lvl>
    <w:lvl w:ilvl="4" w:tplc="34090019" w:tentative="1">
      <w:start w:val="1"/>
      <w:numFmt w:val="lowerLetter"/>
      <w:lvlText w:val="%5."/>
      <w:lvlJc w:val="left"/>
      <w:pPr>
        <w:ind w:left="4317" w:hanging="360"/>
      </w:pPr>
    </w:lvl>
    <w:lvl w:ilvl="5" w:tplc="3409001B" w:tentative="1">
      <w:start w:val="1"/>
      <w:numFmt w:val="lowerRoman"/>
      <w:lvlText w:val="%6."/>
      <w:lvlJc w:val="right"/>
      <w:pPr>
        <w:ind w:left="5037" w:hanging="180"/>
      </w:pPr>
    </w:lvl>
    <w:lvl w:ilvl="6" w:tplc="3409000F" w:tentative="1">
      <w:start w:val="1"/>
      <w:numFmt w:val="decimal"/>
      <w:lvlText w:val="%7."/>
      <w:lvlJc w:val="left"/>
      <w:pPr>
        <w:ind w:left="5757" w:hanging="360"/>
      </w:pPr>
    </w:lvl>
    <w:lvl w:ilvl="7" w:tplc="34090019" w:tentative="1">
      <w:start w:val="1"/>
      <w:numFmt w:val="lowerLetter"/>
      <w:lvlText w:val="%8."/>
      <w:lvlJc w:val="left"/>
      <w:pPr>
        <w:ind w:left="6477" w:hanging="360"/>
      </w:pPr>
    </w:lvl>
    <w:lvl w:ilvl="8" w:tplc="3409001B" w:tentative="1">
      <w:start w:val="1"/>
      <w:numFmt w:val="lowerRoman"/>
      <w:lvlText w:val="%9."/>
      <w:lvlJc w:val="right"/>
      <w:pPr>
        <w:ind w:left="7197" w:hanging="180"/>
      </w:pPr>
    </w:lvl>
  </w:abstractNum>
  <w:abstractNum w:abstractNumId="36" w15:restartNumberingAfterBreak="0">
    <w:nsid w:val="6C5139EC"/>
    <w:multiLevelType w:val="hybridMultilevel"/>
    <w:tmpl w:val="8F60D7CC"/>
    <w:lvl w:ilvl="0" w:tplc="316A1D68">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7" w15:restartNumberingAfterBreak="0">
    <w:nsid w:val="73B948C1"/>
    <w:multiLevelType w:val="hybridMultilevel"/>
    <w:tmpl w:val="C6D4339C"/>
    <w:lvl w:ilvl="0" w:tplc="34090001">
      <w:start w:val="1"/>
      <w:numFmt w:val="bullet"/>
      <w:lvlText w:val=""/>
      <w:lvlJc w:val="left"/>
      <w:pPr>
        <w:ind w:left="720" w:hanging="360"/>
      </w:pPr>
      <w:rPr>
        <w:rFonts w:ascii="Symbol" w:hAnsi="Symbol" w:hint="default"/>
      </w:rPr>
    </w:lvl>
    <w:lvl w:ilvl="1" w:tplc="3409000F">
      <w:start w:val="1"/>
      <w:numFmt w:val="decimal"/>
      <w:lvlText w:val="%2."/>
      <w:lvlJc w:val="left"/>
      <w:pPr>
        <w:ind w:left="1440" w:hanging="360"/>
      </w:pPr>
      <w:rPr>
        <w:rFonts w:hint="default"/>
      </w:rPr>
    </w:lvl>
    <w:lvl w:ilvl="2" w:tplc="5F603A6A">
      <w:start w:val="1"/>
      <w:numFmt w:val="decimal"/>
      <w:lvlText w:val="(%3)"/>
      <w:lvlJc w:val="left"/>
      <w:pPr>
        <w:ind w:left="2160" w:hanging="360"/>
      </w:pPr>
      <w:rPr>
        <w:rFont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75D0710C"/>
    <w:multiLevelType w:val="hybridMultilevel"/>
    <w:tmpl w:val="638AFF44"/>
    <w:lvl w:ilvl="0" w:tplc="D82EDFD4">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9" w15:restartNumberingAfterBreak="0">
    <w:nsid w:val="75F47343"/>
    <w:multiLevelType w:val="hybridMultilevel"/>
    <w:tmpl w:val="026096A6"/>
    <w:lvl w:ilvl="0" w:tplc="E5429FC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E986BBE"/>
    <w:multiLevelType w:val="hybridMultilevel"/>
    <w:tmpl w:val="28746D4C"/>
    <w:lvl w:ilvl="0" w:tplc="747E6D10">
      <w:start w:val="1"/>
      <w:numFmt w:val="decimal"/>
      <w:lvlText w:val="%1."/>
      <w:lvlJc w:val="left"/>
      <w:pPr>
        <w:tabs>
          <w:tab w:val="num" w:pos="1440"/>
        </w:tabs>
        <w:ind w:left="1440" w:hanging="360"/>
      </w:pPr>
    </w:lvl>
    <w:lvl w:ilvl="1" w:tplc="94DC58AA" w:tentative="1">
      <w:start w:val="1"/>
      <w:numFmt w:val="decimal"/>
      <w:lvlText w:val="%2."/>
      <w:lvlJc w:val="left"/>
      <w:pPr>
        <w:tabs>
          <w:tab w:val="num" w:pos="2160"/>
        </w:tabs>
        <w:ind w:left="2160" w:hanging="360"/>
      </w:pPr>
    </w:lvl>
    <w:lvl w:ilvl="2" w:tplc="DFE29B9E" w:tentative="1">
      <w:start w:val="1"/>
      <w:numFmt w:val="decimal"/>
      <w:lvlText w:val="%3."/>
      <w:lvlJc w:val="left"/>
      <w:pPr>
        <w:tabs>
          <w:tab w:val="num" w:pos="2880"/>
        </w:tabs>
        <w:ind w:left="2880" w:hanging="360"/>
      </w:pPr>
    </w:lvl>
    <w:lvl w:ilvl="3" w:tplc="641CFDAA" w:tentative="1">
      <w:start w:val="1"/>
      <w:numFmt w:val="decimal"/>
      <w:lvlText w:val="%4."/>
      <w:lvlJc w:val="left"/>
      <w:pPr>
        <w:tabs>
          <w:tab w:val="num" w:pos="3600"/>
        </w:tabs>
        <w:ind w:left="3600" w:hanging="360"/>
      </w:pPr>
    </w:lvl>
    <w:lvl w:ilvl="4" w:tplc="249A7242" w:tentative="1">
      <w:start w:val="1"/>
      <w:numFmt w:val="decimal"/>
      <w:lvlText w:val="%5."/>
      <w:lvlJc w:val="left"/>
      <w:pPr>
        <w:tabs>
          <w:tab w:val="num" w:pos="4320"/>
        </w:tabs>
        <w:ind w:left="4320" w:hanging="360"/>
      </w:pPr>
    </w:lvl>
    <w:lvl w:ilvl="5" w:tplc="BFEE9936" w:tentative="1">
      <w:start w:val="1"/>
      <w:numFmt w:val="decimal"/>
      <w:lvlText w:val="%6."/>
      <w:lvlJc w:val="left"/>
      <w:pPr>
        <w:tabs>
          <w:tab w:val="num" w:pos="5040"/>
        </w:tabs>
        <w:ind w:left="5040" w:hanging="360"/>
      </w:pPr>
    </w:lvl>
    <w:lvl w:ilvl="6" w:tplc="52CCCC1E" w:tentative="1">
      <w:start w:val="1"/>
      <w:numFmt w:val="decimal"/>
      <w:lvlText w:val="%7."/>
      <w:lvlJc w:val="left"/>
      <w:pPr>
        <w:tabs>
          <w:tab w:val="num" w:pos="5760"/>
        </w:tabs>
        <w:ind w:left="5760" w:hanging="360"/>
      </w:pPr>
    </w:lvl>
    <w:lvl w:ilvl="7" w:tplc="4866C1F8" w:tentative="1">
      <w:start w:val="1"/>
      <w:numFmt w:val="decimal"/>
      <w:lvlText w:val="%8."/>
      <w:lvlJc w:val="left"/>
      <w:pPr>
        <w:tabs>
          <w:tab w:val="num" w:pos="6480"/>
        </w:tabs>
        <w:ind w:left="6480" w:hanging="360"/>
      </w:pPr>
    </w:lvl>
    <w:lvl w:ilvl="8" w:tplc="03505BCC" w:tentative="1">
      <w:start w:val="1"/>
      <w:numFmt w:val="decimal"/>
      <w:lvlText w:val="%9."/>
      <w:lvlJc w:val="left"/>
      <w:pPr>
        <w:tabs>
          <w:tab w:val="num" w:pos="7200"/>
        </w:tabs>
        <w:ind w:left="7200" w:hanging="360"/>
      </w:pPr>
    </w:lvl>
  </w:abstractNum>
  <w:abstractNum w:abstractNumId="41" w15:restartNumberingAfterBreak="0">
    <w:nsid w:val="7EC92A73"/>
    <w:multiLevelType w:val="hybridMultilevel"/>
    <w:tmpl w:val="679AFE00"/>
    <w:lvl w:ilvl="0" w:tplc="138AF094">
      <w:start w:val="1"/>
      <w:numFmt w:val="bullet"/>
      <w:lvlText w:val=""/>
      <w:lvlJc w:val="left"/>
      <w:pPr>
        <w:tabs>
          <w:tab w:val="num" w:pos="1440"/>
        </w:tabs>
        <w:ind w:left="1440" w:hanging="360"/>
      </w:pPr>
      <w:rPr>
        <w:rFonts w:ascii="Wingdings" w:hAnsi="Wingdings" w:hint="default"/>
      </w:rPr>
    </w:lvl>
    <w:lvl w:ilvl="1" w:tplc="203E42F2" w:tentative="1">
      <w:start w:val="1"/>
      <w:numFmt w:val="bullet"/>
      <w:lvlText w:val=""/>
      <w:lvlJc w:val="left"/>
      <w:pPr>
        <w:tabs>
          <w:tab w:val="num" w:pos="2160"/>
        </w:tabs>
        <w:ind w:left="2160" w:hanging="360"/>
      </w:pPr>
      <w:rPr>
        <w:rFonts w:ascii="Wingdings" w:hAnsi="Wingdings" w:hint="default"/>
      </w:rPr>
    </w:lvl>
    <w:lvl w:ilvl="2" w:tplc="C32C1AD2" w:tentative="1">
      <w:start w:val="1"/>
      <w:numFmt w:val="bullet"/>
      <w:lvlText w:val=""/>
      <w:lvlJc w:val="left"/>
      <w:pPr>
        <w:tabs>
          <w:tab w:val="num" w:pos="2880"/>
        </w:tabs>
        <w:ind w:left="2880" w:hanging="360"/>
      </w:pPr>
      <w:rPr>
        <w:rFonts w:ascii="Wingdings" w:hAnsi="Wingdings" w:hint="default"/>
      </w:rPr>
    </w:lvl>
    <w:lvl w:ilvl="3" w:tplc="5E2085AC" w:tentative="1">
      <w:start w:val="1"/>
      <w:numFmt w:val="bullet"/>
      <w:lvlText w:val=""/>
      <w:lvlJc w:val="left"/>
      <w:pPr>
        <w:tabs>
          <w:tab w:val="num" w:pos="3600"/>
        </w:tabs>
        <w:ind w:left="3600" w:hanging="360"/>
      </w:pPr>
      <w:rPr>
        <w:rFonts w:ascii="Wingdings" w:hAnsi="Wingdings" w:hint="default"/>
      </w:rPr>
    </w:lvl>
    <w:lvl w:ilvl="4" w:tplc="9EDCEF60" w:tentative="1">
      <w:start w:val="1"/>
      <w:numFmt w:val="bullet"/>
      <w:lvlText w:val=""/>
      <w:lvlJc w:val="left"/>
      <w:pPr>
        <w:tabs>
          <w:tab w:val="num" w:pos="4320"/>
        </w:tabs>
        <w:ind w:left="4320" w:hanging="360"/>
      </w:pPr>
      <w:rPr>
        <w:rFonts w:ascii="Wingdings" w:hAnsi="Wingdings" w:hint="default"/>
      </w:rPr>
    </w:lvl>
    <w:lvl w:ilvl="5" w:tplc="C478A3C0" w:tentative="1">
      <w:start w:val="1"/>
      <w:numFmt w:val="bullet"/>
      <w:lvlText w:val=""/>
      <w:lvlJc w:val="left"/>
      <w:pPr>
        <w:tabs>
          <w:tab w:val="num" w:pos="5040"/>
        </w:tabs>
        <w:ind w:left="5040" w:hanging="360"/>
      </w:pPr>
      <w:rPr>
        <w:rFonts w:ascii="Wingdings" w:hAnsi="Wingdings" w:hint="default"/>
      </w:rPr>
    </w:lvl>
    <w:lvl w:ilvl="6" w:tplc="6BD8AD1A" w:tentative="1">
      <w:start w:val="1"/>
      <w:numFmt w:val="bullet"/>
      <w:lvlText w:val=""/>
      <w:lvlJc w:val="left"/>
      <w:pPr>
        <w:tabs>
          <w:tab w:val="num" w:pos="5760"/>
        </w:tabs>
        <w:ind w:left="5760" w:hanging="360"/>
      </w:pPr>
      <w:rPr>
        <w:rFonts w:ascii="Wingdings" w:hAnsi="Wingdings" w:hint="default"/>
      </w:rPr>
    </w:lvl>
    <w:lvl w:ilvl="7" w:tplc="328460C4" w:tentative="1">
      <w:start w:val="1"/>
      <w:numFmt w:val="bullet"/>
      <w:lvlText w:val=""/>
      <w:lvlJc w:val="left"/>
      <w:pPr>
        <w:tabs>
          <w:tab w:val="num" w:pos="6480"/>
        </w:tabs>
        <w:ind w:left="6480" w:hanging="360"/>
      </w:pPr>
      <w:rPr>
        <w:rFonts w:ascii="Wingdings" w:hAnsi="Wingdings" w:hint="default"/>
      </w:rPr>
    </w:lvl>
    <w:lvl w:ilvl="8" w:tplc="CB029CB8" w:tentative="1">
      <w:start w:val="1"/>
      <w:numFmt w:val="bullet"/>
      <w:lvlText w:val=""/>
      <w:lvlJc w:val="left"/>
      <w:pPr>
        <w:tabs>
          <w:tab w:val="num" w:pos="7200"/>
        </w:tabs>
        <w:ind w:left="7200" w:hanging="360"/>
      </w:pPr>
      <w:rPr>
        <w:rFonts w:ascii="Wingdings" w:hAnsi="Wingdings" w:hint="default"/>
      </w:rPr>
    </w:lvl>
  </w:abstractNum>
  <w:num w:numId="1">
    <w:abstractNumId w:val="39"/>
  </w:num>
  <w:num w:numId="2">
    <w:abstractNumId w:val="26"/>
  </w:num>
  <w:num w:numId="3">
    <w:abstractNumId w:val="24"/>
  </w:num>
  <w:num w:numId="4">
    <w:abstractNumId w:val="34"/>
  </w:num>
  <w:num w:numId="5">
    <w:abstractNumId w:val="7"/>
  </w:num>
  <w:num w:numId="6">
    <w:abstractNumId w:val="20"/>
  </w:num>
  <w:num w:numId="7">
    <w:abstractNumId w:val="27"/>
  </w:num>
  <w:num w:numId="8">
    <w:abstractNumId w:val="22"/>
  </w:num>
  <w:num w:numId="9">
    <w:abstractNumId w:val="30"/>
  </w:num>
  <w:num w:numId="10">
    <w:abstractNumId w:val="16"/>
  </w:num>
  <w:num w:numId="11">
    <w:abstractNumId w:val="21"/>
  </w:num>
  <w:num w:numId="12">
    <w:abstractNumId w:val="33"/>
  </w:num>
  <w:num w:numId="13">
    <w:abstractNumId w:val="37"/>
  </w:num>
  <w:num w:numId="14">
    <w:abstractNumId w:val="0"/>
  </w:num>
  <w:num w:numId="15">
    <w:abstractNumId w:val="10"/>
  </w:num>
  <w:num w:numId="16">
    <w:abstractNumId w:val="41"/>
  </w:num>
  <w:num w:numId="17">
    <w:abstractNumId w:val="17"/>
  </w:num>
  <w:num w:numId="18">
    <w:abstractNumId w:val="25"/>
  </w:num>
  <w:num w:numId="19">
    <w:abstractNumId w:val="13"/>
  </w:num>
  <w:num w:numId="20">
    <w:abstractNumId w:val="8"/>
  </w:num>
  <w:num w:numId="21">
    <w:abstractNumId w:val="15"/>
  </w:num>
  <w:num w:numId="22">
    <w:abstractNumId w:val="1"/>
  </w:num>
  <w:num w:numId="23">
    <w:abstractNumId w:val="36"/>
  </w:num>
  <w:num w:numId="24">
    <w:abstractNumId w:val="3"/>
  </w:num>
  <w:num w:numId="25">
    <w:abstractNumId w:val="12"/>
  </w:num>
  <w:num w:numId="26">
    <w:abstractNumId w:val="32"/>
  </w:num>
  <w:num w:numId="27">
    <w:abstractNumId w:val="18"/>
  </w:num>
  <w:num w:numId="28">
    <w:abstractNumId w:val="40"/>
  </w:num>
  <w:num w:numId="29">
    <w:abstractNumId w:val="6"/>
  </w:num>
  <w:num w:numId="30">
    <w:abstractNumId w:val="5"/>
  </w:num>
  <w:num w:numId="31">
    <w:abstractNumId w:val="29"/>
  </w:num>
  <w:num w:numId="32">
    <w:abstractNumId w:val="38"/>
  </w:num>
  <w:num w:numId="33">
    <w:abstractNumId w:val="11"/>
  </w:num>
  <w:num w:numId="34">
    <w:abstractNumId w:val="19"/>
  </w:num>
  <w:num w:numId="35">
    <w:abstractNumId w:val="2"/>
  </w:num>
  <w:num w:numId="36">
    <w:abstractNumId w:val="9"/>
  </w:num>
  <w:num w:numId="37">
    <w:abstractNumId w:val="23"/>
  </w:num>
  <w:num w:numId="38">
    <w:abstractNumId w:val="31"/>
  </w:num>
  <w:num w:numId="39">
    <w:abstractNumId w:val="14"/>
  </w:num>
  <w:num w:numId="40">
    <w:abstractNumId w:val="4"/>
  </w:num>
  <w:num w:numId="41">
    <w:abstractNumId w:val="35"/>
  </w:num>
  <w:num w:numId="42">
    <w:abstractNumId w:val="28"/>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CER">
    <w15:presenceInfo w15:providerId="None" w15:userId="AC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U0NDCwNDQ0sjQ3NjFS0lEKTi0uzszPAykwrAUAULx5aywAAAA="/>
  </w:docVars>
  <w:rsids>
    <w:rsidRoot w:val="00621FCC"/>
    <w:rsid w:val="00000841"/>
    <w:rsid w:val="00001DA8"/>
    <w:rsid w:val="00007D04"/>
    <w:rsid w:val="00011AE6"/>
    <w:rsid w:val="000215DD"/>
    <w:rsid w:val="00022A47"/>
    <w:rsid w:val="00023FB7"/>
    <w:rsid w:val="00024F06"/>
    <w:rsid w:val="00025D6D"/>
    <w:rsid w:val="0002607B"/>
    <w:rsid w:val="00026930"/>
    <w:rsid w:val="00027B5A"/>
    <w:rsid w:val="00030F7D"/>
    <w:rsid w:val="00031BF1"/>
    <w:rsid w:val="0003275F"/>
    <w:rsid w:val="00032E0C"/>
    <w:rsid w:val="00035907"/>
    <w:rsid w:val="00041101"/>
    <w:rsid w:val="00041C49"/>
    <w:rsid w:val="0004514A"/>
    <w:rsid w:val="00045F63"/>
    <w:rsid w:val="00046EF5"/>
    <w:rsid w:val="00046FC9"/>
    <w:rsid w:val="000518FD"/>
    <w:rsid w:val="00052301"/>
    <w:rsid w:val="0005719C"/>
    <w:rsid w:val="0006197B"/>
    <w:rsid w:val="00063FF2"/>
    <w:rsid w:val="00066E6E"/>
    <w:rsid w:val="0007358B"/>
    <w:rsid w:val="00076866"/>
    <w:rsid w:val="000809D4"/>
    <w:rsid w:val="00081704"/>
    <w:rsid w:val="000822D5"/>
    <w:rsid w:val="00084D9F"/>
    <w:rsid w:val="00084F87"/>
    <w:rsid w:val="00085240"/>
    <w:rsid w:val="000937A1"/>
    <w:rsid w:val="000943AC"/>
    <w:rsid w:val="000952AD"/>
    <w:rsid w:val="00096A22"/>
    <w:rsid w:val="000A4B8C"/>
    <w:rsid w:val="000A7779"/>
    <w:rsid w:val="000B0127"/>
    <w:rsid w:val="000B750F"/>
    <w:rsid w:val="000C70E4"/>
    <w:rsid w:val="000C782F"/>
    <w:rsid w:val="000D1854"/>
    <w:rsid w:val="000D5233"/>
    <w:rsid w:val="000D7C39"/>
    <w:rsid w:val="000F177C"/>
    <w:rsid w:val="000F2D07"/>
    <w:rsid w:val="00102004"/>
    <w:rsid w:val="00105A77"/>
    <w:rsid w:val="00111AA0"/>
    <w:rsid w:val="0011392B"/>
    <w:rsid w:val="00113A6A"/>
    <w:rsid w:val="00124684"/>
    <w:rsid w:val="001268AC"/>
    <w:rsid w:val="00126E72"/>
    <w:rsid w:val="0012786F"/>
    <w:rsid w:val="00130A23"/>
    <w:rsid w:val="00133EFB"/>
    <w:rsid w:val="00144165"/>
    <w:rsid w:val="001533F1"/>
    <w:rsid w:val="00160F90"/>
    <w:rsid w:val="00162CA5"/>
    <w:rsid w:val="001634B7"/>
    <w:rsid w:val="00163CE2"/>
    <w:rsid w:val="0016424A"/>
    <w:rsid w:val="001659F2"/>
    <w:rsid w:val="0017092F"/>
    <w:rsid w:val="001710AC"/>
    <w:rsid w:val="0017684C"/>
    <w:rsid w:val="00176D82"/>
    <w:rsid w:val="00177243"/>
    <w:rsid w:val="00180078"/>
    <w:rsid w:val="00184975"/>
    <w:rsid w:val="001867D4"/>
    <w:rsid w:val="00186D8F"/>
    <w:rsid w:val="0018776A"/>
    <w:rsid w:val="001926B2"/>
    <w:rsid w:val="00193670"/>
    <w:rsid w:val="00197A1F"/>
    <w:rsid w:val="00197CC7"/>
    <w:rsid w:val="001A0160"/>
    <w:rsid w:val="001B0A9C"/>
    <w:rsid w:val="001B0AFB"/>
    <w:rsid w:val="001B1854"/>
    <w:rsid w:val="001B4CC6"/>
    <w:rsid w:val="001B672F"/>
    <w:rsid w:val="001B69ED"/>
    <w:rsid w:val="001B726A"/>
    <w:rsid w:val="001B77A2"/>
    <w:rsid w:val="001B7F6D"/>
    <w:rsid w:val="001C4336"/>
    <w:rsid w:val="001D1DB1"/>
    <w:rsid w:val="001D737A"/>
    <w:rsid w:val="001E0C0D"/>
    <w:rsid w:val="001E28D6"/>
    <w:rsid w:val="001E58F3"/>
    <w:rsid w:val="001E5E4D"/>
    <w:rsid w:val="001E6774"/>
    <w:rsid w:val="001E67CB"/>
    <w:rsid w:val="001F0A50"/>
    <w:rsid w:val="001F142B"/>
    <w:rsid w:val="001F2925"/>
    <w:rsid w:val="001F49A0"/>
    <w:rsid w:val="00206748"/>
    <w:rsid w:val="00207AC4"/>
    <w:rsid w:val="002106CD"/>
    <w:rsid w:val="002112B0"/>
    <w:rsid w:val="00213D24"/>
    <w:rsid w:val="00216E2C"/>
    <w:rsid w:val="002171A1"/>
    <w:rsid w:val="002226A1"/>
    <w:rsid w:val="002243DD"/>
    <w:rsid w:val="00225224"/>
    <w:rsid w:val="002253A0"/>
    <w:rsid w:val="00230B68"/>
    <w:rsid w:val="00231D16"/>
    <w:rsid w:val="002325C9"/>
    <w:rsid w:val="002327A7"/>
    <w:rsid w:val="002332D2"/>
    <w:rsid w:val="0023554F"/>
    <w:rsid w:val="00237481"/>
    <w:rsid w:val="00240E66"/>
    <w:rsid w:val="00241933"/>
    <w:rsid w:val="0024390A"/>
    <w:rsid w:val="00243E7A"/>
    <w:rsid w:val="00247779"/>
    <w:rsid w:val="002478F7"/>
    <w:rsid w:val="00247906"/>
    <w:rsid w:val="00253672"/>
    <w:rsid w:val="002552E7"/>
    <w:rsid w:val="00257C0B"/>
    <w:rsid w:val="00260B3F"/>
    <w:rsid w:val="0026124A"/>
    <w:rsid w:val="00265BB5"/>
    <w:rsid w:val="002678E3"/>
    <w:rsid w:val="00271E70"/>
    <w:rsid w:val="002728F7"/>
    <w:rsid w:val="00272A98"/>
    <w:rsid w:val="00273730"/>
    <w:rsid w:val="00273B6F"/>
    <w:rsid w:val="00276C7A"/>
    <w:rsid w:val="0028123D"/>
    <w:rsid w:val="00283DFF"/>
    <w:rsid w:val="00286805"/>
    <w:rsid w:val="00295E70"/>
    <w:rsid w:val="00296C4C"/>
    <w:rsid w:val="002A09BC"/>
    <w:rsid w:val="002A1825"/>
    <w:rsid w:val="002A22D1"/>
    <w:rsid w:val="002A5E8D"/>
    <w:rsid w:val="002A63B5"/>
    <w:rsid w:val="002B0649"/>
    <w:rsid w:val="002B135F"/>
    <w:rsid w:val="002B1EF2"/>
    <w:rsid w:val="002B31B7"/>
    <w:rsid w:val="002B6BD7"/>
    <w:rsid w:val="002C0CEF"/>
    <w:rsid w:val="002C31A7"/>
    <w:rsid w:val="002C3B25"/>
    <w:rsid w:val="002C529D"/>
    <w:rsid w:val="002C5973"/>
    <w:rsid w:val="002D417E"/>
    <w:rsid w:val="002E2FA3"/>
    <w:rsid w:val="002E522C"/>
    <w:rsid w:val="002E5629"/>
    <w:rsid w:val="002E6433"/>
    <w:rsid w:val="0030070B"/>
    <w:rsid w:val="003018CE"/>
    <w:rsid w:val="00301DDA"/>
    <w:rsid w:val="00305D3C"/>
    <w:rsid w:val="00311728"/>
    <w:rsid w:val="003119A7"/>
    <w:rsid w:val="00314C18"/>
    <w:rsid w:val="00314E2D"/>
    <w:rsid w:val="00316322"/>
    <w:rsid w:val="00316BA8"/>
    <w:rsid w:val="0031720F"/>
    <w:rsid w:val="0032018B"/>
    <w:rsid w:val="0032066A"/>
    <w:rsid w:val="00321B18"/>
    <w:rsid w:val="003259A4"/>
    <w:rsid w:val="00326A8D"/>
    <w:rsid w:val="00327C8B"/>
    <w:rsid w:val="00332F7A"/>
    <w:rsid w:val="00336235"/>
    <w:rsid w:val="003407CA"/>
    <w:rsid w:val="00345924"/>
    <w:rsid w:val="00352435"/>
    <w:rsid w:val="00361270"/>
    <w:rsid w:val="00361656"/>
    <w:rsid w:val="00364A75"/>
    <w:rsid w:val="00364E88"/>
    <w:rsid w:val="0036763A"/>
    <w:rsid w:val="003676BD"/>
    <w:rsid w:val="00367C51"/>
    <w:rsid w:val="003701D9"/>
    <w:rsid w:val="003715CB"/>
    <w:rsid w:val="0037543D"/>
    <w:rsid w:val="003828E3"/>
    <w:rsid w:val="00383443"/>
    <w:rsid w:val="00383552"/>
    <w:rsid w:val="00383CC3"/>
    <w:rsid w:val="003840C7"/>
    <w:rsid w:val="003853A8"/>
    <w:rsid w:val="003875B4"/>
    <w:rsid w:val="003920D3"/>
    <w:rsid w:val="003963C9"/>
    <w:rsid w:val="00396597"/>
    <w:rsid w:val="00397FF5"/>
    <w:rsid w:val="003A13E3"/>
    <w:rsid w:val="003A3012"/>
    <w:rsid w:val="003A7961"/>
    <w:rsid w:val="003B0D1E"/>
    <w:rsid w:val="003B158F"/>
    <w:rsid w:val="003B27A3"/>
    <w:rsid w:val="003B3DE1"/>
    <w:rsid w:val="003B4C4B"/>
    <w:rsid w:val="003B5B89"/>
    <w:rsid w:val="003C0485"/>
    <w:rsid w:val="003C1CA9"/>
    <w:rsid w:val="003D1CB5"/>
    <w:rsid w:val="003D3923"/>
    <w:rsid w:val="003D416A"/>
    <w:rsid w:val="003D4E34"/>
    <w:rsid w:val="003D6686"/>
    <w:rsid w:val="003E22B4"/>
    <w:rsid w:val="003E30BF"/>
    <w:rsid w:val="003F2933"/>
    <w:rsid w:val="003F764C"/>
    <w:rsid w:val="00403A4D"/>
    <w:rsid w:val="0040570B"/>
    <w:rsid w:val="0040668C"/>
    <w:rsid w:val="00407D67"/>
    <w:rsid w:val="004123B3"/>
    <w:rsid w:val="004178CE"/>
    <w:rsid w:val="0042046D"/>
    <w:rsid w:val="004205AB"/>
    <w:rsid w:val="004222DD"/>
    <w:rsid w:val="0042241A"/>
    <w:rsid w:val="0042308A"/>
    <w:rsid w:val="004230BA"/>
    <w:rsid w:val="00425DB5"/>
    <w:rsid w:val="0043214D"/>
    <w:rsid w:val="00432455"/>
    <w:rsid w:val="00436BB4"/>
    <w:rsid w:val="00437E88"/>
    <w:rsid w:val="00445EFB"/>
    <w:rsid w:val="004470BC"/>
    <w:rsid w:val="0045222B"/>
    <w:rsid w:val="00461442"/>
    <w:rsid w:val="0046243B"/>
    <w:rsid w:val="00463726"/>
    <w:rsid w:val="00464572"/>
    <w:rsid w:val="004650AD"/>
    <w:rsid w:val="00465D36"/>
    <w:rsid w:val="00475543"/>
    <w:rsid w:val="00483253"/>
    <w:rsid w:val="00485D6C"/>
    <w:rsid w:val="0049116B"/>
    <w:rsid w:val="00491893"/>
    <w:rsid w:val="00495859"/>
    <w:rsid w:val="00496684"/>
    <w:rsid w:val="004A006F"/>
    <w:rsid w:val="004A112B"/>
    <w:rsid w:val="004A14A4"/>
    <w:rsid w:val="004A3F06"/>
    <w:rsid w:val="004B1D0E"/>
    <w:rsid w:val="004B5031"/>
    <w:rsid w:val="004B526C"/>
    <w:rsid w:val="004B600C"/>
    <w:rsid w:val="004B69E1"/>
    <w:rsid w:val="004C2D4C"/>
    <w:rsid w:val="004D0905"/>
    <w:rsid w:val="004D57F7"/>
    <w:rsid w:val="004E1F65"/>
    <w:rsid w:val="004E7308"/>
    <w:rsid w:val="004F0CED"/>
    <w:rsid w:val="004F2FB6"/>
    <w:rsid w:val="005005E9"/>
    <w:rsid w:val="00500F27"/>
    <w:rsid w:val="0050191F"/>
    <w:rsid w:val="00502134"/>
    <w:rsid w:val="005041D4"/>
    <w:rsid w:val="00510A00"/>
    <w:rsid w:val="00512352"/>
    <w:rsid w:val="0051336E"/>
    <w:rsid w:val="00513605"/>
    <w:rsid w:val="00513A86"/>
    <w:rsid w:val="00513B03"/>
    <w:rsid w:val="0051525C"/>
    <w:rsid w:val="0052016A"/>
    <w:rsid w:val="00520354"/>
    <w:rsid w:val="00520F06"/>
    <w:rsid w:val="00522503"/>
    <w:rsid w:val="00522C59"/>
    <w:rsid w:val="00524587"/>
    <w:rsid w:val="00531D5E"/>
    <w:rsid w:val="00533E31"/>
    <w:rsid w:val="005343C1"/>
    <w:rsid w:val="005378A9"/>
    <w:rsid w:val="00537A54"/>
    <w:rsid w:val="00542D21"/>
    <w:rsid w:val="00543711"/>
    <w:rsid w:val="005449F7"/>
    <w:rsid w:val="00547107"/>
    <w:rsid w:val="0055249F"/>
    <w:rsid w:val="005540B6"/>
    <w:rsid w:val="00562157"/>
    <w:rsid w:val="00563114"/>
    <w:rsid w:val="0056332D"/>
    <w:rsid w:val="00564848"/>
    <w:rsid w:val="00565382"/>
    <w:rsid w:val="0057084F"/>
    <w:rsid w:val="00570F5F"/>
    <w:rsid w:val="00572AFE"/>
    <w:rsid w:val="005739CB"/>
    <w:rsid w:val="00580C1D"/>
    <w:rsid w:val="00584D25"/>
    <w:rsid w:val="00585289"/>
    <w:rsid w:val="005877F0"/>
    <w:rsid w:val="00590100"/>
    <w:rsid w:val="00591F05"/>
    <w:rsid w:val="005952D9"/>
    <w:rsid w:val="00596897"/>
    <w:rsid w:val="00597441"/>
    <w:rsid w:val="005A0111"/>
    <w:rsid w:val="005A0EAF"/>
    <w:rsid w:val="005A300D"/>
    <w:rsid w:val="005A52D9"/>
    <w:rsid w:val="005A6F02"/>
    <w:rsid w:val="005A745C"/>
    <w:rsid w:val="005B14EB"/>
    <w:rsid w:val="005B6105"/>
    <w:rsid w:val="005C033D"/>
    <w:rsid w:val="005C0673"/>
    <w:rsid w:val="005C0FE5"/>
    <w:rsid w:val="005C11B1"/>
    <w:rsid w:val="005C2C25"/>
    <w:rsid w:val="005C5141"/>
    <w:rsid w:val="005D278C"/>
    <w:rsid w:val="005E03C4"/>
    <w:rsid w:val="005E2C69"/>
    <w:rsid w:val="005E36D3"/>
    <w:rsid w:val="005E406F"/>
    <w:rsid w:val="005E5F2B"/>
    <w:rsid w:val="005F00E0"/>
    <w:rsid w:val="005F3DD8"/>
    <w:rsid w:val="005F5146"/>
    <w:rsid w:val="005F7535"/>
    <w:rsid w:val="00601833"/>
    <w:rsid w:val="00604B9B"/>
    <w:rsid w:val="00604F56"/>
    <w:rsid w:val="00606AA0"/>
    <w:rsid w:val="00611295"/>
    <w:rsid w:val="006136C5"/>
    <w:rsid w:val="00613A5E"/>
    <w:rsid w:val="00616912"/>
    <w:rsid w:val="00617AA6"/>
    <w:rsid w:val="00617BE6"/>
    <w:rsid w:val="00621FCC"/>
    <w:rsid w:val="006236B6"/>
    <w:rsid w:val="0062480A"/>
    <w:rsid w:val="006249BD"/>
    <w:rsid w:val="006270AA"/>
    <w:rsid w:val="00630E20"/>
    <w:rsid w:val="006312FA"/>
    <w:rsid w:val="00641BC9"/>
    <w:rsid w:val="00643537"/>
    <w:rsid w:val="0065039C"/>
    <w:rsid w:val="00650F30"/>
    <w:rsid w:val="0065218F"/>
    <w:rsid w:val="00654499"/>
    <w:rsid w:val="006551FC"/>
    <w:rsid w:val="00656C8D"/>
    <w:rsid w:val="00664E27"/>
    <w:rsid w:val="00672894"/>
    <w:rsid w:val="0067574E"/>
    <w:rsid w:val="00677AC0"/>
    <w:rsid w:val="00680326"/>
    <w:rsid w:val="006833F1"/>
    <w:rsid w:val="00683E6F"/>
    <w:rsid w:val="0068722C"/>
    <w:rsid w:val="0069102E"/>
    <w:rsid w:val="00691E94"/>
    <w:rsid w:val="006924BD"/>
    <w:rsid w:val="00695E2C"/>
    <w:rsid w:val="006963F8"/>
    <w:rsid w:val="006A0D7D"/>
    <w:rsid w:val="006A0DB7"/>
    <w:rsid w:val="006A1020"/>
    <w:rsid w:val="006A3661"/>
    <w:rsid w:val="006A4311"/>
    <w:rsid w:val="006A51BE"/>
    <w:rsid w:val="006A7158"/>
    <w:rsid w:val="006B462E"/>
    <w:rsid w:val="006C42D2"/>
    <w:rsid w:val="006C5170"/>
    <w:rsid w:val="006C5B30"/>
    <w:rsid w:val="006C767E"/>
    <w:rsid w:val="006D07FD"/>
    <w:rsid w:val="006D0873"/>
    <w:rsid w:val="006D0EDC"/>
    <w:rsid w:val="006D27E2"/>
    <w:rsid w:val="006D794D"/>
    <w:rsid w:val="006E0D5B"/>
    <w:rsid w:val="006E2947"/>
    <w:rsid w:val="006E3085"/>
    <w:rsid w:val="006E35F3"/>
    <w:rsid w:val="006E5A1D"/>
    <w:rsid w:val="006F06C8"/>
    <w:rsid w:val="006F0814"/>
    <w:rsid w:val="006F32F3"/>
    <w:rsid w:val="006F4701"/>
    <w:rsid w:val="006F63E7"/>
    <w:rsid w:val="007004C8"/>
    <w:rsid w:val="00700528"/>
    <w:rsid w:val="00701BBC"/>
    <w:rsid w:val="00702A51"/>
    <w:rsid w:val="00710390"/>
    <w:rsid w:val="007154AA"/>
    <w:rsid w:val="00717587"/>
    <w:rsid w:val="007201BB"/>
    <w:rsid w:val="007225BA"/>
    <w:rsid w:val="007226B5"/>
    <w:rsid w:val="00723FFE"/>
    <w:rsid w:val="00732263"/>
    <w:rsid w:val="00736BC3"/>
    <w:rsid w:val="0074055E"/>
    <w:rsid w:val="00742C37"/>
    <w:rsid w:val="00746EF6"/>
    <w:rsid w:val="007478D6"/>
    <w:rsid w:val="0074793E"/>
    <w:rsid w:val="007527EA"/>
    <w:rsid w:val="007537F2"/>
    <w:rsid w:val="00756FC6"/>
    <w:rsid w:val="00757830"/>
    <w:rsid w:val="007633AB"/>
    <w:rsid w:val="007700D1"/>
    <w:rsid w:val="0077182F"/>
    <w:rsid w:val="00772FC3"/>
    <w:rsid w:val="00775DE0"/>
    <w:rsid w:val="007818F7"/>
    <w:rsid w:val="0078246C"/>
    <w:rsid w:val="00782A2B"/>
    <w:rsid w:val="00787BE0"/>
    <w:rsid w:val="00790224"/>
    <w:rsid w:val="00790641"/>
    <w:rsid w:val="007910EE"/>
    <w:rsid w:val="0079171B"/>
    <w:rsid w:val="00791A1D"/>
    <w:rsid w:val="00795D79"/>
    <w:rsid w:val="00797264"/>
    <w:rsid w:val="007A16BF"/>
    <w:rsid w:val="007A1CDF"/>
    <w:rsid w:val="007A3567"/>
    <w:rsid w:val="007A4A08"/>
    <w:rsid w:val="007B187D"/>
    <w:rsid w:val="007B3C0F"/>
    <w:rsid w:val="007B5013"/>
    <w:rsid w:val="007B5218"/>
    <w:rsid w:val="007B5697"/>
    <w:rsid w:val="007B5ECA"/>
    <w:rsid w:val="007C06DC"/>
    <w:rsid w:val="007C0950"/>
    <w:rsid w:val="007C2DA2"/>
    <w:rsid w:val="007C7030"/>
    <w:rsid w:val="007D48D0"/>
    <w:rsid w:val="007E107C"/>
    <w:rsid w:val="007E34DC"/>
    <w:rsid w:val="007F14E1"/>
    <w:rsid w:val="007F35E2"/>
    <w:rsid w:val="007F3CEF"/>
    <w:rsid w:val="007F4842"/>
    <w:rsid w:val="007F6034"/>
    <w:rsid w:val="008014FE"/>
    <w:rsid w:val="00801EA7"/>
    <w:rsid w:val="00801F96"/>
    <w:rsid w:val="00810EEA"/>
    <w:rsid w:val="0081598D"/>
    <w:rsid w:val="0082093C"/>
    <w:rsid w:val="0082220A"/>
    <w:rsid w:val="008263EF"/>
    <w:rsid w:val="00830AD9"/>
    <w:rsid w:val="00836AEA"/>
    <w:rsid w:val="0084252D"/>
    <w:rsid w:val="0084514E"/>
    <w:rsid w:val="0084622D"/>
    <w:rsid w:val="00847BA8"/>
    <w:rsid w:val="00850692"/>
    <w:rsid w:val="0085082F"/>
    <w:rsid w:val="00851899"/>
    <w:rsid w:val="008525A6"/>
    <w:rsid w:val="00855E52"/>
    <w:rsid w:val="008561D5"/>
    <w:rsid w:val="0085725A"/>
    <w:rsid w:val="008635F0"/>
    <w:rsid w:val="008654A5"/>
    <w:rsid w:val="0086577F"/>
    <w:rsid w:val="00866527"/>
    <w:rsid w:val="00866B03"/>
    <w:rsid w:val="0086720B"/>
    <w:rsid w:val="00867E58"/>
    <w:rsid w:val="00872F52"/>
    <w:rsid w:val="00876FB4"/>
    <w:rsid w:val="00876FFE"/>
    <w:rsid w:val="00880DDD"/>
    <w:rsid w:val="00881F48"/>
    <w:rsid w:val="00884B67"/>
    <w:rsid w:val="00891CED"/>
    <w:rsid w:val="00892F04"/>
    <w:rsid w:val="00895423"/>
    <w:rsid w:val="00896617"/>
    <w:rsid w:val="008972B3"/>
    <w:rsid w:val="008978E4"/>
    <w:rsid w:val="008979AC"/>
    <w:rsid w:val="008A084F"/>
    <w:rsid w:val="008A3122"/>
    <w:rsid w:val="008A6DA7"/>
    <w:rsid w:val="008B09F3"/>
    <w:rsid w:val="008B591A"/>
    <w:rsid w:val="008B7004"/>
    <w:rsid w:val="008B71B7"/>
    <w:rsid w:val="008C0DDF"/>
    <w:rsid w:val="008C2CA0"/>
    <w:rsid w:val="008C586A"/>
    <w:rsid w:val="008D33B2"/>
    <w:rsid w:val="008D47DD"/>
    <w:rsid w:val="008D70A7"/>
    <w:rsid w:val="008D7C05"/>
    <w:rsid w:val="008D7C4C"/>
    <w:rsid w:val="008E59A2"/>
    <w:rsid w:val="008F4A17"/>
    <w:rsid w:val="008F513C"/>
    <w:rsid w:val="0090154C"/>
    <w:rsid w:val="00903C3E"/>
    <w:rsid w:val="009042D0"/>
    <w:rsid w:val="00907941"/>
    <w:rsid w:val="00910B23"/>
    <w:rsid w:val="00913410"/>
    <w:rsid w:val="00914FED"/>
    <w:rsid w:val="0091764E"/>
    <w:rsid w:val="0092085F"/>
    <w:rsid w:val="009304B0"/>
    <w:rsid w:val="0093186F"/>
    <w:rsid w:val="009332F3"/>
    <w:rsid w:val="0094247E"/>
    <w:rsid w:val="00943B2C"/>
    <w:rsid w:val="00951E0C"/>
    <w:rsid w:val="0095655A"/>
    <w:rsid w:val="009578FE"/>
    <w:rsid w:val="00961952"/>
    <w:rsid w:val="00961963"/>
    <w:rsid w:val="00961A16"/>
    <w:rsid w:val="0096245D"/>
    <w:rsid w:val="00963EC5"/>
    <w:rsid w:val="009650CA"/>
    <w:rsid w:val="0097451A"/>
    <w:rsid w:val="00980352"/>
    <w:rsid w:val="00980755"/>
    <w:rsid w:val="00980E75"/>
    <w:rsid w:val="00982A67"/>
    <w:rsid w:val="00982B58"/>
    <w:rsid w:val="00984CAA"/>
    <w:rsid w:val="00990A3D"/>
    <w:rsid w:val="009B22E1"/>
    <w:rsid w:val="009B4A18"/>
    <w:rsid w:val="009B63BD"/>
    <w:rsid w:val="009C5387"/>
    <w:rsid w:val="009C665B"/>
    <w:rsid w:val="009C6AC4"/>
    <w:rsid w:val="009C7209"/>
    <w:rsid w:val="009D093A"/>
    <w:rsid w:val="009D45D2"/>
    <w:rsid w:val="009F1A06"/>
    <w:rsid w:val="009F6BC5"/>
    <w:rsid w:val="00A00FBE"/>
    <w:rsid w:val="00A019A4"/>
    <w:rsid w:val="00A04ADA"/>
    <w:rsid w:val="00A051F3"/>
    <w:rsid w:val="00A06C75"/>
    <w:rsid w:val="00A074FA"/>
    <w:rsid w:val="00A12454"/>
    <w:rsid w:val="00A13254"/>
    <w:rsid w:val="00A15AD5"/>
    <w:rsid w:val="00A20582"/>
    <w:rsid w:val="00A21569"/>
    <w:rsid w:val="00A24912"/>
    <w:rsid w:val="00A263D5"/>
    <w:rsid w:val="00A265A5"/>
    <w:rsid w:val="00A30DF3"/>
    <w:rsid w:val="00A31FBF"/>
    <w:rsid w:val="00A36587"/>
    <w:rsid w:val="00A36A5D"/>
    <w:rsid w:val="00A37BCB"/>
    <w:rsid w:val="00A43C7E"/>
    <w:rsid w:val="00A457A6"/>
    <w:rsid w:val="00A459A6"/>
    <w:rsid w:val="00A52F72"/>
    <w:rsid w:val="00A55B89"/>
    <w:rsid w:val="00A56650"/>
    <w:rsid w:val="00A600E0"/>
    <w:rsid w:val="00A612BE"/>
    <w:rsid w:val="00A615BB"/>
    <w:rsid w:val="00A6465D"/>
    <w:rsid w:val="00A64E73"/>
    <w:rsid w:val="00A65282"/>
    <w:rsid w:val="00A70010"/>
    <w:rsid w:val="00A70019"/>
    <w:rsid w:val="00A7233F"/>
    <w:rsid w:val="00A7374F"/>
    <w:rsid w:val="00A76141"/>
    <w:rsid w:val="00A81197"/>
    <w:rsid w:val="00A812B1"/>
    <w:rsid w:val="00A83144"/>
    <w:rsid w:val="00A8345F"/>
    <w:rsid w:val="00A838F7"/>
    <w:rsid w:val="00A8499D"/>
    <w:rsid w:val="00A84B89"/>
    <w:rsid w:val="00A97A32"/>
    <w:rsid w:val="00AA067A"/>
    <w:rsid w:val="00AA1355"/>
    <w:rsid w:val="00AA1E46"/>
    <w:rsid w:val="00AA43A2"/>
    <w:rsid w:val="00AA686B"/>
    <w:rsid w:val="00AA7741"/>
    <w:rsid w:val="00AB0641"/>
    <w:rsid w:val="00AB0DBC"/>
    <w:rsid w:val="00AB2697"/>
    <w:rsid w:val="00AB64BA"/>
    <w:rsid w:val="00AB656F"/>
    <w:rsid w:val="00AC027B"/>
    <w:rsid w:val="00AC0714"/>
    <w:rsid w:val="00AC2C77"/>
    <w:rsid w:val="00AC39AA"/>
    <w:rsid w:val="00AC55EC"/>
    <w:rsid w:val="00AD4206"/>
    <w:rsid w:val="00AD5A0E"/>
    <w:rsid w:val="00AD7F77"/>
    <w:rsid w:val="00AE2455"/>
    <w:rsid w:val="00AE642F"/>
    <w:rsid w:val="00AE6D6A"/>
    <w:rsid w:val="00AF0850"/>
    <w:rsid w:val="00AF489A"/>
    <w:rsid w:val="00AF68AC"/>
    <w:rsid w:val="00AF6F45"/>
    <w:rsid w:val="00B0095C"/>
    <w:rsid w:val="00B01F4F"/>
    <w:rsid w:val="00B02478"/>
    <w:rsid w:val="00B0319D"/>
    <w:rsid w:val="00B07AF9"/>
    <w:rsid w:val="00B16FC3"/>
    <w:rsid w:val="00B17E7B"/>
    <w:rsid w:val="00B23543"/>
    <w:rsid w:val="00B23C32"/>
    <w:rsid w:val="00B241F5"/>
    <w:rsid w:val="00B26C64"/>
    <w:rsid w:val="00B41346"/>
    <w:rsid w:val="00B41C05"/>
    <w:rsid w:val="00B462E5"/>
    <w:rsid w:val="00B51093"/>
    <w:rsid w:val="00B53187"/>
    <w:rsid w:val="00B56E64"/>
    <w:rsid w:val="00B6290C"/>
    <w:rsid w:val="00B668C2"/>
    <w:rsid w:val="00B67C03"/>
    <w:rsid w:val="00B7397C"/>
    <w:rsid w:val="00B75363"/>
    <w:rsid w:val="00B7749E"/>
    <w:rsid w:val="00B77AF5"/>
    <w:rsid w:val="00B77DDF"/>
    <w:rsid w:val="00B8195E"/>
    <w:rsid w:val="00B82862"/>
    <w:rsid w:val="00B83A9F"/>
    <w:rsid w:val="00B83EFA"/>
    <w:rsid w:val="00B843A9"/>
    <w:rsid w:val="00B86375"/>
    <w:rsid w:val="00B8766A"/>
    <w:rsid w:val="00B8788A"/>
    <w:rsid w:val="00B91185"/>
    <w:rsid w:val="00B9430F"/>
    <w:rsid w:val="00BA3951"/>
    <w:rsid w:val="00BA4C12"/>
    <w:rsid w:val="00BA60F2"/>
    <w:rsid w:val="00BB7C45"/>
    <w:rsid w:val="00BC079F"/>
    <w:rsid w:val="00BC098F"/>
    <w:rsid w:val="00BC55B2"/>
    <w:rsid w:val="00BC5FF4"/>
    <w:rsid w:val="00BC7FF3"/>
    <w:rsid w:val="00BD4AAE"/>
    <w:rsid w:val="00BD53C7"/>
    <w:rsid w:val="00BE5DE0"/>
    <w:rsid w:val="00BE6937"/>
    <w:rsid w:val="00BE7DF0"/>
    <w:rsid w:val="00BF3E3F"/>
    <w:rsid w:val="00BF7114"/>
    <w:rsid w:val="00C047B1"/>
    <w:rsid w:val="00C061C0"/>
    <w:rsid w:val="00C06B5B"/>
    <w:rsid w:val="00C103A3"/>
    <w:rsid w:val="00C13151"/>
    <w:rsid w:val="00C24DD9"/>
    <w:rsid w:val="00C35DA7"/>
    <w:rsid w:val="00C36D1D"/>
    <w:rsid w:val="00C42630"/>
    <w:rsid w:val="00C44404"/>
    <w:rsid w:val="00C45AD4"/>
    <w:rsid w:val="00C46977"/>
    <w:rsid w:val="00C50D6D"/>
    <w:rsid w:val="00C52EA6"/>
    <w:rsid w:val="00C53AF7"/>
    <w:rsid w:val="00C55C9B"/>
    <w:rsid w:val="00C55FAF"/>
    <w:rsid w:val="00C5708C"/>
    <w:rsid w:val="00C578CF"/>
    <w:rsid w:val="00C62663"/>
    <w:rsid w:val="00C63A3E"/>
    <w:rsid w:val="00C647D5"/>
    <w:rsid w:val="00C652D8"/>
    <w:rsid w:val="00C6689C"/>
    <w:rsid w:val="00C677F0"/>
    <w:rsid w:val="00C709B8"/>
    <w:rsid w:val="00C70B08"/>
    <w:rsid w:val="00C72C61"/>
    <w:rsid w:val="00C7378A"/>
    <w:rsid w:val="00C73C52"/>
    <w:rsid w:val="00C751A6"/>
    <w:rsid w:val="00C76F35"/>
    <w:rsid w:val="00C80A7A"/>
    <w:rsid w:val="00C8457F"/>
    <w:rsid w:val="00C857B0"/>
    <w:rsid w:val="00C869A3"/>
    <w:rsid w:val="00C87757"/>
    <w:rsid w:val="00C9234D"/>
    <w:rsid w:val="00C93E5E"/>
    <w:rsid w:val="00CA2045"/>
    <w:rsid w:val="00CA43D0"/>
    <w:rsid w:val="00CA4C11"/>
    <w:rsid w:val="00CB01DB"/>
    <w:rsid w:val="00CB353B"/>
    <w:rsid w:val="00CB4DB0"/>
    <w:rsid w:val="00CB5010"/>
    <w:rsid w:val="00CB5FE2"/>
    <w:rsid w:val="00CB7485"/>
    <w:rsid w:val="00CB7730"/>
    <w:rsid w:val="00CC063E"/>
    <w:rsid w:val="00CC22FB"/>
    <w:rsid w:val="00CC27C0"/>
    <w:rsid w:val="00CC2E2E"/>
    <w:rsid w:val="00CC6BEE"/>
    <w:rsid w:val="00CC73A6"/>
    <w:rsid w:val="00CC781F"/>
    <w:rsid w:val="00CD2284"/>
    <w:rsid w:val="00CD5B7E"/>
    <w:rsid w:val="00CD7837"/>
    <w:rsid w:val="00CE1F70"/>
    <w:rsid w:val="00CE5CC4"/>
    <w:rsid w:val="00CE730D"/>
    <w:rsid w:val="00CE771F"/>
    <w:rsid w:val="00CF032E"/>
    <w:rsid w:val="00CF6E2A"/>
    <w:rsid w:val="00D0282B"/>
    <w:rsid w:val="00D03F97"/>
    <w:rsid w:val="00D04CFB"/>
    <w:rsid w:val="00D0638A"/>
    <w:rsid w:val="00D109C9"/>
    <w:rsid w:val="00D10C66"/>
    <w:rsid w:val="00D10E0D"/>
    <w:rsid w:val="00D112E7"/>
    <w:rsid w:val="00D162E7"/>
    <w:rsid w:val="00D21C77"/>
    <w:rsid w:val="00D23B4B"/>
    <w:rsid w:val="00D25AB9"/>
    <w:rsid w:val="00D262F9"/>
    <w:rsid w:val="00D3265A"/>
    <w:rsid w:val="00D341BF"/>
    <w:rsid w:val="00D36F10"/>
    <w:rsid w:val="00D37ADB"/>
    <w:rsid w:val="00D422A5"/>
    <w:rsid w:val="00D47E58"/>
    <w:rsid w:val="00D52131"/>
    <w:rsid w:val="00D52663"/>
    <w:rsid w:val="00D56E00"/>
    <w:rsid w:val="00D604E3"/>
    <w:rsid w:val="00D657F8"/>
    <w:rsid w:val="00D67E1D"/>
    <w:rsid w:val="00D72FF0"/>
    <w:rsid w:val="00D77715"/>
    <w:rsid w:val="00D80B97"/>
    <w:rsid w:val="00D822B2"/>
    <w:rsid w:val="00D8275D"/>
    <w:rsid w:val="00D92796"/>
    <w:rsid w:val="00D93AAF"/>
    <w:rsid w:val="00D93AC3"/>
    <w:rsid w:val="00D95858"/>
    <w:rsid w:val="00D965A1"/>
    <w:rsid w:val="00DA2621"/>
    <w:rsid w:val="00DA29CF"/>
    <w:rsid w:val="00DA2B34"/>
    <w:rsid w:val="00DA2CC5"/>
    <w:rsid w:val="00DA6F6C"/>
    <w:rsid w:val="00DB2CCA"/>
    <w:rsid w:val="00DB4B03"/>
    <w:rsid w:val="00DC052A"/>
    <w:rsid w:val="00DC2814"/>
    <w:rsid w:val="00DC62E7"/>
    <w:rsid w:val="00DD58FC"/>
    <w:rsid w:val="00DD5B38"/>
    <w:rsid w:val="00DD6357"/>
    <w:rsid w:val="00DE6885"/>
    <w:rsid w:val="00DF1367"/>
    <w:rsid w:val="00DF1A1D"/>
    <w:rsid w:val="00DF1BF1"/>
    <w:rsid w:val="00DF3B72"/>
    <w:rsid w:val="00DF73FE"/>
    <w:rsid w:val="00E0006B"/>
    <w:rsid w:val="00E051CF"/>
    <w:rsid w:val="00E05CB1"/>
    <w:rsid w:val="00E07E09"/>
    <w:rsid w:val="00E1695D"/>
    <w:rsid w:val="00E23FD8"/>
    <w:rsid w:val="00E24826"/>
    <w:rsid w:val="00E275DE"/>
    <w:rsid w:val="00E320A7"/>
    <w:rsid w:val="00E35E9A"/>
    <w:rsid w:val="00E371E3"/>
    <w:rsid w:val="00E4193B"/>
    <w:rsid w:val="00E41C3F"/>
    <w:rsid w:val="00E42A1C"/>
    <w:rsid w:val="00E43F46"/>
    <w:rsid w:val="00E448B6"/>
    <w:rsid w:val="00E5118F"/>
    <w:rsid w:val="00E60775"/>
    <w:rsid w:val="00E61A9A"/>
    <w:rsid w:val="00E6287F"/>
    <w:rsid w:val="00E713BB"/>
    <w:rsid w:val="00E732B8"/>
    <w:rsid w:val="00E739B0"/>
    <w:rsid w:val="00E752D3"/>
    <w:rsid w:val="00E762FF"/>
    <w:rsid w:val="00E84704"/>
    <w:rsid w:val="00E850C1"/>
    <w:rsid w:val="00E85152"/>
    <w:rsid w:val="00E85D7F"/>
    <w:rsid w:val="00E85FB1"/>
    <w:rsid w:val="00E915AC"/>
    <w:rsid w:val="00E96463"/>
    <w:rsid w:val="00EA5029"/>
    <w:rsid w:val="00EA51E4"/>
    <w:rsid w:val="00EA7515"/>
    <w:rsid w:val="00EA7F1F"/>
    <w:rsid w:val="00EB0586"/>
    <w:rsid w:val="00EB23A0"/>
    <w:rsid w:val="00EB54BB"/>
    <w:rsid w:val="00EB7A60"/>
    <w:rsid w:val="00EC08B7"/>
    <w:rsid w:val="00EC67E6"/>
    <w:rsid w:val="00ED0FA4"/>
    <w:rsid w:val="00ED24F0"/>
    <w:rsid w:val="00ED2E5F"/>
    <w:rsid w:val="00ED3BE3"/>
    <w:rsid w:val="00ED5D54"/>
    <w:rsid w:val="00ED6FAB"/>
    <w:rsid w:val="00EE0715"/>
    <w:rsid w:val="00EE1508"/>
    <w:rsid w:val="00EE1C10"/>
    <w:rsid w:val="00EE52EE"/>
    <w:rsid w:val="00EE5362"/>
    <w:rsid w:val="00EF0B7F"/>
    <w:rsid w:val="00EF38B5"/>
    <w:rsid w:val="00EF560A"/>
    <w:rsid w:val="00F0077F"/>
    <w:rsid w:val="00F01E0D"/>
    <w:rsid w:val="00F06439"/>
    <w:rsid w:val="00F07C05"/>
    <w:rsid w:val="00F13209"/>
    <w:rsid w:val="00F13708"/>
    <w:rsid w:val="00F1383D"/>
    <w:rsid w:val="00F15184"/>
    <w:rsid w:val="00F176B3"/>
    <w:rsid w:val="00F20C23"/>
    <w:rsid w:val="00F20CA8"/>
    <w:rsid w:val="00F22449"/>
    <w:rsid w:val="00F247A9"/>
    <w:rsid w:val="00F25430"/>
    <w:rsid w:val="00F25898"/>
    <w:rsid w:val="00F30775"/>
    <w:rsid w:val="00F34EB4"/>
    <w:rsid w:val="00F3695C"/>
    <w:rsid w:val="00F404B3"/>
    <w:rsid w:val="00F4449F"/>
    <w:rsid w:val="00F45DAB"/>
    <w:rsid w:val="00F4729D"/>
    <w:rsid w:val="00F50671"/>
    <w:rsid w:val="00F54006"/>
    <w:rsid w:val="00F5699E"/>
    <w:rsid w:val="00F6497B"/>
    <w:rsid w:val="00F66863"/>
    <w:rsid w:val="00F671F8"/>
    <w:rsid w:val="00F73051"/>
    <w:rsid w:val="00F74106"/>
    <w:rsid w:val="00F76FD4"/>
    <w:rsid w:val="00F77F60"/>
    <w:rsid w:val="00F85C15"/>
    <w:rsid w:val="00F862F3"/>
    <w:rsid w:val="00F94B80"/>
    <w:rsid w:val="00FA2803"/>
    <w:rsid w:val="00FA7047"/>
    <w:rsid w:val="00FB3BD2"/>
    <w:rsid w:val="00FB3FC3"/>
    <w:rsid w:val="00FB5C3B"/>
    <w:rsid w:val="00FC31EF"/>
    <w:rsid w:val="00FC3B0C"/>
    <w:rsid w:val="00FC57C6"/>
    <w:rsid w:val="00FC5D7A"/>
    <w:rsid w:val="00FC7911"/>
    <w:rsid w:val="00FC7A20"/>
    <w:rsid w:val="00FD1523"/>
    <w:rsid w:val="00FD42C6"/>
    <w:rsid w:val="00FD4FB4"/>
    <w:rsid w:val="00FD6F5B"/>
    <w:rsid w:val="00FE2751"/>
    <w:rsid w:val="00FE431A"/>
    <w:rsid w:val="00FE4B7E"/>
    <w:rsid w:val="00FE6BB3"/>
    <w:rsid w:val="00FE781D"/>
    <w:rsid w:val="00FF6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84D31"/>
  <w15:docId w15:val="{4ED42879-9AFB-4C75-AF24-78CDA240A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PH" w:eastAsia="en-P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1FCC"/>
    <w:pPr>
      <w:spacing w:after="0" w:line="240" w:lineRule="auto"/>
      <w:ind w:left="720"/>
      <w:contextualSpacing/>
      <w:jc w:val="both"/>
    </w:pPr>
    <w:rPr>
      <w:rFonts w:ascii="Georgia" w:hAnsi="Georgia"/>
      <w:sz w:val="24"/>
      <w:szCs w:val="24"/>
    </w:rPr>
  </w:style>
  <w:style w:type="paragraph" w:styleId="BalloonText">
    <w:name w:val="Balloon Text"/>
    <w:basedOn w:val="Normal"/>
    <w:link w:val="BalloonTextChar"/>
    <w:uiPriority w:val="99"/>
    <w:semiHidden/>
    <w:unhideWhenUsed/>
    <w:rsid w:val="00022A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2A47"/>
    <w:rPr>
      <w:rFonts w:ascii="Tahoma" w:hAnsi="Tahoma" w:cs="Tahoma"/>
      <w:sz w:val="16"/>
      <w:szCs w:val="16"/>
    </w:rPr>
  </w:style>
  <w:style w:type="table" w:styleId="TableGrid">
    <w:name w:val="Table Grid"/>
    <w:basedOn w:val="TableNormal"/>
    <w:uiPriority w:val="59"/>
    <w:rsid w:val="00E05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47779"/>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A3567"/>
    <w:rPr>
      <w:color w:val="0000FF" w:themeColor="hyperlink"/>
      <w:u w:val="single"/>
    </w:rPr>
  </w:style>
  <w:style w:type="paragraph" w:styleId="Header">
    <w:name w:val="header"/>
    <w:basedOn w:val="Normal"/>
    <w:link w:val="HeaderChar"/>
    <w:uiPriority w:val="99"/>
    <w:unhideWhenUsed/>
    <w:rsid w:val="00A81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197"/>
  </w:style>
  <w:style w:type="paragraph" w:styleId="Footer">
    <w:name w:val="footer"/>
    <w:basedOn w:val="Normal"/>
    <w:link w:val="FooterChar"/>
    <w:uiPriority w:val="99"/>
    <w:unhideWhenUsed/>
    <w:rsid w:val="00A81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197"/>
  </w:style>
  <w:style w:type="character" w:styleId="CommentReference">
    <w:name w:val="annotation reference"/>
    <w:basedOn w:val="DefaultParagraphFont"/>
    <w:uiPriority w:val="99"/>
    <w:semiHidden/>
    <w:unhideWhenUsed/>
    <w:rsid w:val="003A3012"/>
    <w:rPr>
      <w:sz w:val="16"/>
      <w:szCs w:val="16"/>
    </w:rPr>
  </w:style>
  <w:style w:type="paragraph" w:styleId="CommentText">
    <w:name w:val="annotation text"/>
    <w:basedOn w:val="Normal"/>
    <w:link w:val="CommentTextChar"/>
    <w:uiPriority w:val="99"/>
    <w:semiHidden/>
    <w:unhideWhenUsed/>
    <w:rsid w:val="003A3012"/>
    <w:pPr>
      <w:spacing w:line="240" w:lineRule="auto"/>
    </w:pPr>
    <w:rPr>
      <w:sz w:val="20"/>
      <w:szCs w:val="20"/>
    </w:rPr>
  </w:style>
  <w:style w:type="character" w:customStyle="1" w:styleId="CommentTextChar">
    <w:name w:val="Comment Text Char"/>
    <w:basedOn w:val="DefaultParagraphFont"/>
    <w:link w:val="CommentText"/>
    <w:uiPriority w:val="99"/>
    <w:semiHidden/>
    <w:rsid w:val="003A3012"/>
    <w:rPr>
      <w:sz w:val="20"/>
      <w:szCs w:val="20"/>
    </w:rPr>
  </w:style>
  <w:style w:type="paragraph" w:styleId="CommentSubject">
    <w:name w:val="annotation subject"/>
    <w:basedOn w:val="CommentText"/>
    <w:next w:val="CommentText"/>
    <w:link w:val="CommentSubjectChar"/>
    <w:uiPriority w:val="99"/>
    <w:semiHidden/>
    <w:unhideWhenUsed/>
    <w:rsid w:val="003A3012"/>
    <w:rPr>
      <w:b/>
      <w:bCs/>
    </w:rPr>
  </w:style>
  <w:style w:type="character" w:customStyle="1" w:styleId="CommentSubjectChar">
    <w:name w:val="Comment Subject Char"/>
    <w:basedOn w:val="CommentTextChar"/>
    <w:link w:val="CommentSubject"/>
    <w:uiPriority w:val="99"/>
    <w:semiHidden/>
    <w:rsid w:val="003A3012"/>
    <w:rPr>
      <w:b/>
      <w:bCs/>
      <w:sz w:val="20"/>
      <w:szCs w:val="20"/>
    </w:rPr>
  </w:style>
  <w:style w:type="paragraph" w:styleId="Revision">
    <w:name w:val="Revision"/>
    <w:hidden/>
    <w:uiPriority w:val="99"/>
    <w:semiHidden/>
    <w:rsid w:val="002A63B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032067">
      <w:bodyDiv w:val="1"/>
      <w:marLeft w:val="0"/>
      <w:marRight w:val="0"/>
      <w:marTop w:val="0"/>
      <w:marBottom w:val="0"/>
      <w:divBdr>
        <w:top w:val="none" w:sz="0" w:space="0" w:color="auto"/>
        <w:left w:val="none" w:sz="0" w:space="0" w:color="auto"/>
        <w:bottom w:val="none" w:sz="0" w:space="0" w:color="auto"/>
        <w:right w:val="none" w:sz="0" w:space="0" w:color="auto"/>
      </w:divBdr>
    </w:div>
    <w:div w:id="31654775">
      <w:bodyDiv w:val="1"/>
      <w:marLeft w:val="0"/>
      <w:marRight w:val="0"/>
      <w:marTop w:val="0"/>
      <w:marBottom w:val="0"/>
      <w:divBdr>
        <w:top w:val="none" w:sz="0" w:space="0" w:color="auto"/>
        <w:left w:val="none" w:sz="0" w:space="0" w:color="auto"/>
        <w:bottom w:val="none" w:sz="0" w:space="0" w:color="auto"/>
        <w:right w:val="none" w:sz="0" w:space="0" w:color="auto"/>
      </w:divBdr>
    </w:div>
    <w:div w:id="32965965">
      <w:bodyDiv w:val="1"/>
      <w:marLeft w:val="0"/>
      <w:marRight w:val="0"/>
      <w:marTop w:val="0"/>
      <w:marBottom w:val="0"/>
      <w:divBdr>
        <w:top w:val="none" w:sz="0" w:space="0" w:color="auto"/>
        <w:left w:val="none" w:sz="0" w:space="0" w:color="auto"/>
        <w:bottom w:val="none" w:sz="0" w:space="0" w:color="auto"/>
        <w:right w:val="none" w:sz="0" w:space="0" w:color="auto"/>
      </w:divBdr>
    </w:div>
    <w:div w:id="47343797">
      <w:bodyDiv w:val="1"/>
      <w:marLeft w:val="0"/>
      <w:marRight w:val="0"/>
      <w:marTop w:val="0"/>
      <w:marBottom w:val="0"/>
      <w:divBdr>
        <w:top w:val="none" w:sz="0" w:space="0" w:color="auto"/>
        <w:left w:val="none" w:sz="0" w:space="0" w:color="auto"/>
        <w:bottom w:val="none" w:sz="0" w:space="0" w:color="auto"/>
        <w:right w:val="none" w:sz="0" w:space="0" w:color="auto"/>
      </w:divBdr>
    </w:div>
    <w:div w:id="115301094">
      <w:bodyDiv w:val="1"/>
      <w:marLeft w:val="0"/>
      <w:marRight w:val="0"/>
      <w:marTop w:val="0"/>
      <w:marBottom w:val="0"/>
      <w:divBdr>
        <w:top w:val="none" w:sz="0" w:space="0" w:color="auto"/>
        <w:left w:val="none" w:sz="0" w:space="0" w:color="auto"/>
        <w:bottom w:val="none" w:sz="0" w:space="0" w:color="auto"/>
        <w:right w:val="none" w:sz="0" w:space="0" w:color="auto"/>
      </w:divBdr>
      <w:divsChild>
        <w:div w:id="1548251911">
          <w:marLeft w:val="720"/>
          <w:marRight w:val="0"/>
          <w:marTop w:val="0"/>
          <w:marBottom w:val="0"/>
          <w:divBdr>
            <w:top w:val="none" w:sz="0" w:space="0" w:color="auto"/>
            <w:left w:val="none" w:sz="0" w:space="0" w:color="auto"/>
            <w:bottom w:val="none" w:sz="0" w:space="0" w:color="auto"/>
            <w:right w:val="none" w:sz="0" w:space="0" w:color="auto"/>
          </w:divBdr>
        </w:div>
        <w:div w:id="1881359049">
          <w:marLeft w:val="720"/>
          <w:marRight w:val="0"/>
          <w:marTop w:val="0"/>
          <w:marBottom w:val="0"/>
          <w:divBdr>
            <w:top w:val="none" w:sz="0" w:space="0" w:color="auto"/>
            <w:left w:val="none" w:sz="0" w:space="0" w:color="auto"/>
            <w:bottom w:val="none" w:sz="0" w:space="0" w:color="auto"/>
            <w:right w:val="none" w:sz="0" w:space="0" w:color="auto"/>
          </w:divBdr>
        </w:div>
        <w:div w:id="1534155164">
          <w:marLeft w:val="720"/>
          <w:marRight w:val="0"/>
          <w:marTop w:val="0"/>
          <w:marBottom w:val="0"/>
          <w:divBdr>
            <w:top w:val="none" w:sz="0" w:space="0" w:color="auto"/>
            <w:left w:val="none" w:sz="0" w:space="0" w:color="auto"/>
            <w:bottom w:val="none" w:sz="0" w:space="0" w:color="auto"/>
            <w:right w:val="none" w:sz="0" w:space="0" w:color="auto"/>
          </w:divBdr>
        </w:div>
        <w:div w:id="1045837563">
          <w:marLeft w:val="720"/>
          <w:marRight w:val="0"/>
          <w:marTop w:val="0"/>
          <w:marBottom w:val="0"/>
          <w:divBdr>
            <w:top w:val="none" w:sz="0" w:space="0" w:color="auto"/>
            <w:left w:val="none" w:sz="0" w:space="0" w:color="auto"/>
            <w:bottom w:val="none" w:sz="0" w:space="0" w:color="auto"/>
            <w:right w:val="none" w:sz="0" w:space="0" w:color="auto"/>
          </w:divBdr>
        </w:div>
        <w:div w:id="1542475808">
          <w:marLeft w:val="720"/>
          <w:marRight w:val="0"/>
          <w:marTop w:val="0"/>
          <w:marBottom w:val="0"/>
          <w:divBdr>
            <w:top w:val="none" w:sz="0" w:space="0" w:color="auto"/>
            <w:left w:val="none" w:sz="0" w:space="0" w:color="auto"/>
            <w:bottom w:val="none" w:sz="0" w:space="0" w:color="auto"/>
            <w:right w:val="none" w:sz="0" w:space="0" w:color="auto"/>
          </w:divBdr>
        </w:div>
      </w:divsChild>
    </w:div>
    <w:div w:id="116947955">
      <w:bodyDiv w:val="1"/>
      <w:marLeft w:val="0"/>
      <w:marRight w:val="0"/>
      <w:marTop w:val="0"/>
      <w:marBottom w:val="0"/>
      <w:divBdr>
        <w:top w:val="none" w:sz="0" w:space="0" w:color="auto"/>
        <w:left w:val="none" w:sz="0" w:space="0" w:color="auto"/>
        <w:bottom w:val="none" w:sz="0" w:space="0" w:color="auto"/>
        <w:right w:val="none" w:sz="0" w:space="0" w:color="auto"/>
      </w:divBdr>
    </w:div>
    <w:div w:id="142234666">
      <w:bodyDiv w:val="1"/>
      <w:marLeft w:val="0"/>
      <w:marRight w:val="0"/>
      <w:marTop w:val="0"/>
      <w:marBottom w:val="0"/>
      <w:divBdr>
        <w:top w:val="none" w:sz="0" w:space="0" w:color="auto"/>
        <w:left w:val="none" w:sz="0" w:space="0" w:color="auto"/>
        <w:bottom w:val="none" w:sz="0" w:space="0" w:color="auto"/>
        <w:right w:val="none" w:sz="0" w:space="0" w:color="auto"/>
      </w:divBdr>
      <w:divsChild>
        <w:div w:id="243686602">
          <w:marLeft w:val="806"/>
          <w:marRight w:val="0"/>
          <w:marTop w:val="200"/>
          <w:marBottom w:val="0"/>
          <w:divBdr>
            <w:top w:val="none" w:sz="0" w:space="0" w:color="auto"/>
            <w:left w:val="none" w:sz="0" w:space="0" w:color="auto"/>
            <w:bottom w:val="none" w:sz="0" w:space="0" w:color="auto"/>
            <w:right w:val="none" w:sz="0" w:space="0" w:color="auto"/>
          </w:divBdr>
        </w:div>
        <w:div w:id="147524314">
          <w:marLeft w:val="806"/>
          <w:marRight w:val="0"/>
          <w:marTop w:val="200"/>
          <w:marBottom w:val="0"/>
          <w:divBdr>
            <w:top w:val="none" w:sz="0" w:space="0" w:color="auto"/>
            <w:left w:val="none" w:sz="0" w:space="0" w:color="auto"/>
            <w:bottom w:val="none" w:sz="0" w:space="0" w:color="auto"/>
            <w:right w:val="none" w:sz="0" w:space="0" w:color="auto"/>
          </w:divBdr>
        </w:div>
        <w:div w:id="588390059">
          <w:marLeft w:val="806"/>
          <w:marRight w:val="0"/>
          <w:marTop w:val="200"/>
          <w:marBottom w:val="0"/>
          <w:divBdr>
            <w:top w:val="none" w:sz="0" w:space="0" w:color="auto"/>
            <w:left w:val="none" w:sz="0" w:space="0" w:color="auto"/>
            <w:bottom w:val="none" w:sz="0" w:space="0" w:color="auto"/>
            <w:right w:val="none" w:sz="0" w:space="0" w:color="auto"/>
          </w:divBdr>
        </w:div>
      </w:divsChild>
    </w:div>
    <w:div w:id="143470063">
      <w:bodyDiv w:val="1"/>
      <w:marLeft w:val="0"/>
      <w:marRight w:val="0"/>
      <w:marTop w:val="0"/>
      <w:marBottom w:val="0"/>
      <w:divBdr>
        <w:top w:val="none" w:sz="0" w:space="0" w:color="auto"/>
        <w:left w:val="none" w:sz="0" w:space="0" w:color="auto"/>
        <w:bottom w:val="none" w:sz="0" w:space="0" w:color="auto"/>
        <w:right w:val="none" w:sz="0" w:space="0" w:color="auto"/>
      </w:divBdr>
    </w:div>
    <w:div w:id="163135215">
      <w:bodyDiv w:val="1"/>
      <w:marLeft w:val="0"/>
      <w:marRight w:val="0"/>
      <w:marTop w:val="0"/>
      <w:marBottom w:val="0"/>
      <w:divBdr>
        <w:top w:val="none" w:sz="0" w:space="0" w:color="auto"/>
        <w:left w:val="none" w:sz="0" w:space="0" w:color="auto"/>
        <w:bottom w:val="none" w:sz="0" w:space="0" w:color="auto"/>
        <w:right w:val="none" w:sz="0" w:space="0" w:color="auto"/>
      </w:divBdr>
    </w:div>
    <w:div w:id="203753259">
      <w:bodyDiv w:val="1"/>
      <w:marLeft w:val="0"/>
      <w:marRight w:val="0"/>
      <w:marTop w:val="0"/>
      <w:marBottom w:val="0"/>
      <w:divBdr>
        <w:top w:val="none" w:sz="0" w:space="0" w:color="auto"/>
        <w:left w:val="none" w:sz="0" w:space="0" w:color="auto"/>
        <w:bottom w:val="none" w:sz="0" w:space="0" w:color="auto"/>
        <w:right w:val="none" w:sz="0" w:space="0" w:color="auto"/>
      </w:divBdr>
    </w:div>
    <w:div w:id="219094054">
      <w:bodyDiv w:val="1"/>
      <w:marLeft w:val="0"/>
      <w:marRight w:val="0"/>
      <w:marTop w:val="0"/>
      <w:marBottom w:val="0"/>
      <w:divBdr>
        <w:top w:val="none" w:sz="0" w:space="0" w:color="auto"/>
        <w:left w:val="none" w:sz="0" w:space="0" w:color="auto"/>
        <w:bottom w:val="none" w:sz="0" w:space="0" w:color="auto"/>
        <w:right w:val="none" w:sz="0" w:space="0" w:color="auto"/>
      </w:divBdr>
    </w:div>
    <w:div w:id="227963529">
      <w:bodyDiv w:val="1"/>
      <w:marLeft w:val="0"/>
      <w:marRight w:val="0"/>
      <w:marTop w:val="0"/>
      <w:marBottom w:val="0"/>
      <w:divBdr>
        <w:top w:val="none" w:sz="0" w:space="0" w:color="auto"/>
        <w:left w:val="none" w:sz="0" w:space="0" w:color="auto"/>
        <w:bottom w:val="none" w:sz="0" w:space="0" w:color="auto"/>
        <w:right w:val="none" w:sz="0" w:space="0" w:color="auto"/>
      </w:divBdr>
    </w:div>
    <w:div w:id="246308028">
      <w:bodyDiv w:val="1"/>
      <w:marLeft w:val="0"/>
      <w:marRight w:val="0"/>
      <w:marTop w:val="0"/>
      <w:marBottom w:val="0"/>
      <w:divBdr>
        <w:top w:val="none" w:sz="0" w:space="0" w:color="auto"/>
        <w:left w:val="none" w:sz="0" w:space="0" w:color="auto"/>
        <w:bottom w:val="none" w:sz="0" w:space="0" w:color="auto"/>
        <w:right w:val="none" w:sz="0" w:space="0" w:color="auto"/>
      </w:divBdr>
      <w:divsChild>
        <w:div w:id="1536698643">
          <w:marLeft w:val="547"/>
          <w:marRight w:val="0"/>
          <w:marTop w:val="0"/>
          <w:marBottom w:val="0"/>
          <w:divBdr>
            <w:top w:val="none" w:sz="0" w:space="0" w:color="auto"/>
            <w:left w:val="none" w:sz="0" w:space="0" w:color="auto"/>
            <w:bottom w:val="none" w:sz="0" w:space="0" w:color="auto"/>
            <w:right w:val="none" w:sz="0" w:space="0" w:color="auto"/>
          </w:divBdr>
        </w:div>
      </w:divsChild>
    </w:div>
    <w:div w:id="252205715">
      <w:bodyDiv w:val="1"/>
      <w:marLeft w:val="0"/>
      <w:marRight w:val="0"/>
      <w:marTop w:val="0"/>
      <w:marBottom w:val="0"/>
      <w:divBdr>
        <w:top w:val="none" w:sz="0" w:space="0" w:color="auto"/>
        <w:left w:val="none" w:sz="0" w:space="0" w:color="auto"/>
        <w:bottom w:val="none" w:sz="0" w:space="0" w:color="auto"/>
        <w:right w:val="none" w:sz="0" w:space="0" w:color="auto"/>
      </w:divBdr>
    </w:div>
    <w:div w:id="257761156">
      <w:bodyDiv w:val="1"/>
      <w:marLeft w:val="0"/>
      <w:marRight w:val="0"/>
      <w:marTop w:val="0"/>
      <w:marBottom w:val="0"/>
      <w:divBdr>
        <w:top w:val="none" w:sz="0" w:space="0" w:color="auto"/>
        <w:left w:val="none" w:sz="0" w:space="0" w:color="auto"/>
        <w:bottom w:val="none" w:sz="0" w:space="0" w:color="auto"/>
        <w:right w:val="none" w:sz="0" w:space="0" w:color="auto"/>
      </w:divBdr>
    </w:div>
    <w:div w:id="265886606">
      <w:bodyDiv w:val="1"/>
      <w:marLeft w:val="0"/>
      <w:marRight w:val="0"/>
      <w:marTop w:val="0"/>
      <w:marBottom w:val="0"/>
      <w:divBdr>
        <w:top w:val="none" w:sz="0" w:space="0" w:color="auto"/>
        <w:left w:val="none" w:sz="0" w:space="0" w:color="auto"/>
        <w:bottom w:val="none" w:sz="0" w:space="0" w:color="auto"/>
        <w:right w:val="none" w:sz="0" w:space="0" w:color="auto"/>
      </w:divBdr>
    </w:div>
    <w:div w:id="285430756">
      <w:bodyDiv w:val="1"/>
      <w:marLeft w:val="0"/>
      <w:marRight w:val="0"/>
      <w:marTop w:val="0"/>
      <w:marBottom w:val="0"/>
      <w:divBdr>
        <w:top w:val="none" w:sz="0" w:space="0" w:color="auto"/>
        <w:left w:val="none" w:sz="0" w:space="0" w:color="auto"/>
        <w:bottom w:val="none" w:sz="0" w:space="0" w:color="auto"/>
        <w:right w:val="none" w:sz="0" w:space="0" w:color="auto"/>
      </w:divBdr>
    </w:div>
    <w:div w:id="291060900">
      <w:bodyDiv w:val="1"/>
      <w:marLeft w:val="0"/>
      <w:marRight w:val="0"/>
      <w:marTop w:val="0"/>
      <w:marBottom w:val="0"/>
      <w:divBdr>
        <w:top w:val="none" w:sz="0" w:space="0" w:color="auto"/>
        <w:left w:val="none" w:sz="0" w:space="0" w:color="auto"/>
        <w:bottom w:val="none" w:sz="0" w:space="0" w:color="auto"/>
        <w:right w:val="none" w:sz="0" w:space="0" w:color="auto"/>
      </w:divBdr>
    </w:div>
    <w:div w:id="299724745">
      <w:bodyDiv w:val="1"/>
      <w:marLeft w:val="0"/>
      <w:marRight w:val="0"/>
      <w:marTop w:val="0"/>
      <w:marBottom w:val="0"/>
      <w:divBdr>
        <w:top w:val="none" w:sz="0" w:space="0" w:color="auto"/>
        <w:left w:val="none" w:sz="0" w:space="0" w:color="auto"/>
        <w:bottom w:val="none" w:sz="0" w:space="0" w:color="auto"/>
        <w:right w:val="none" w:sz="0" w:space="0" w:color="auto"/>
      </w:divBdr>
    </w:div>
    <w:div w:id="315763060">
      <w:bodyDiv w:val="1"/>
      <w:marLeft w:val="0"/>
      <w:marRight w:val="0"/>
      <w:marTop w:val="0"/>
      <w:marBottom w:val="0"/>
      <w:divBdr>
        <w:top w:val="none" w:sz="0" w:space="0" w:color="auto"/>
        <w:left w:val="none" w:sz="0" w:space="0" w:color="auto"/>
        <w:bottom w:val="none" w:sz="0" w:space="0" w:color="auto"/>
        <w:right w:val="none" w:sz="0" w:space="0" w:color="auto"/>
      </w:divBdr>
      <w:divsChild>
        <w:div w:id="639578971">
          <w:marLeft w:val="360"/>
          <w:marRight w:val="0"/>
          <w:marTop w:val="0"/>
          <w:marBottom w:val="0"/>
          <w:divBdr>
            <w:top w:val="none" w:sz="0" w:space="0" w:color="auto"/>
            <w:left w:val="none" w:sz="0" w:space="0" w:color="auto"/>
            <w:bottom w:val="none" w:sz="0" w:space="0" w:color="auto"/>
            <w:right w:val="none" w:sz="0" w:space="0" w:color="auto"/>
          </w:divBdr>
        </w:div>
        <w:div w:id="1187597674">
          <w:marLeft w:val="360"/>
          <w:marRight w:val="0"/>
          <w:marTop w:val="0"/>
          <w:marBottom w:val="0"/>
          <w:divBdr>
            <w:top w:val="none" w:sz="0" w:space="0" w:color="auto"/>
            <w:left w:val="none" w:sz="0" w:space="0" w:color="auto"/>
            <w:bottom w:val="none" w:sz="0" w:space="0" w:color="auto"/>
            <w:right w:val="none" w:sz="0" w:space="0" w:color="auto"/>
          </w:divBdr>
        </w:div>
        <w:div w:id="871262379">
          <w:marLeft w:val="360"/>
          <w:marRight w:val="0"/>
          <w:marTop w:val="0"/>
          <w:marBottom w:val="0"/>
          <w:divBdr>
            <w:top w:val="none" w:sz="0" w:space="0" w:color="auto"/>
            <w:left w:val="none" w:sz="0" w:space="0" w:color="auto"/>
            <w:bottom w:val="none" w:sz="0" w:space="0" w:color="auto"/>
            <w:right w:val="none" w:sz="0" w:space="0" w:color="auto"/>
          </w:divBdr>
        </w:div>
        <w:div w:id="1860004627">
          <w:marLeft w:val="360"/>
          <w:marRight w:val="0"/>
          <w:marTop w:val="0"/>
          <w:marBottom w:val="0"/>
          <w:divBdr>
            <w:top w:val="none" w:sz="0" w:space="0" w:color="auto"/>
            <w:left w:val="none" w:sz="0" w:space="0" w:color="auto"/>
            <w:bottom w:val="none" w:sz="0" w:space="0" w:color="auto"/>
            <w:right w:val="none" w:sz="0" w:space="0" w:color="auto"/>
          </w:divBdr>
        </w:div>
        <w:div w:id="2061129561">
          <w:marLeft w:val="360"/>
          <w:marRight w:val="0"/>
          <w:marTop w:val="0"/>
          <w:marBottom w:val="0"/>
          <w:divBdr>
            <w:top w:val="none" w:sz="0" w:space="0" w:color="auto"/>
            <w:left w:val="none" w:sz="0" w:space="0" w:color="auto"/>
            <w:bottom w:val="none" w:sz="0" w:space="0" w:color="auto"/>
            <w:right w:val="none" w:sz="0" w:space="0" w:color="auto"/>
          </w:divBdr>
        </w:div>
        <w:div w:id="1865553165">
          <w:marLeft w:val="360"/>
          <w:marRight w:val="0"/>
          <w:marTop w:val="0"/>
          <w:marBottom w:val="0"/>
          <w:divBdr>
            <w:top w:val="none" w:sz="0" w:space="0" w:color="auto"/>
            <w:left w:val="none" w:sz="0" w:space="0" w:color="auto"/>
            <w:bottom w:val="none" w:sz="0" w:space="0" w:color="auto"/>
            <w:right w:val="none" w:sz="0" w:space="0" w:color="auto"/>
          </w:divBdr>
        </w:div>
      </w:divsChild>
    </w:div>
    <w:div w:id="327296250">
      <w:bodyDiv w:val="1"/>
      <w:marLeft w:val="0"/>
      <w:marRight w:val="0"/>
      <w:marTop w:val="0"/>
      <w:marBottom w:val="0"/>
      <w:divBdr>
        <w:top w:val="none" w:sz="0" w:space="0" w:color="auto"/>
        <w:left w:val="none" w:sz="0" w:space="0" w:color="auto"/>
        <w:bottom w:val="none" w:sz="0" w:space="0" w:color="auto"/>
        <w:right w:val="none" w:sz="0" w:space="0" w:color="auto"/>
      </w:divBdr>
    </w:div>
    <w:div w:id="333151300">
      <w:bodyDiv w:val="1"/>
      <w:marLeft w:val="0"/>
      <w:marRight w:val="0"/>
      <w:marTop w:val="0"/>
      <w:marBottom w:val="0"/>
      <w:divBdr>
        <w:top w:val="none" w:sz="0" w:space="0" w:color="auto"/>
        <w:left w:val="none" w:sz="0" w:space="0" w:color="auto"/>
        <w:bottom w:val="none" w:sz="0" w:space="0" w:color="auto"/>
        <w:right w:val="none" w:sz="0" w:space="0" w:color="auto"/>
      </w:divBdr>
    </w:div>
    <w:div w:id="333384762">
      <w:bodyDiv w:val="1"/>
      <w:marLeft w:val="0"/>
      <w:marRight w:val="0"/>
      <w:marTop w:val="0"/>
      <w:marBottom w:val="0"/>
      <w:divBdr>
        <w:top w:val="none" w:sz="0" w:space="0" w:color="auto"/>
        <w:left w:val="none" w:sz="0" w:space="0" w:color="auto"/>
        <w:bottom w:val="none" w:sz="0" w:space="0" w:color="auto"/>
        <w:right w:val="none" w:sz="0" w:space="0" w:color="auto"/>
      </w:divBdr>
    </w:div>
    <w:div w:id="333727351">
      <w:bodyDiv w:val="1"/>
      <w:marLeft w:val="0"/>
      <w:marRight w:val="0"/>
      <w:marTop w:val="0"/>
      <w:marBottom w:val="0"/>
      <w:divBdr>
        <w:top w:val="none" w:sz="0" w:space="0" w:color="auto"/>
        <w:left w:val="none" w:sz="0" w:space="0" w:color="auto"/>
        <w:bottom w:val="none" w:sz="0" w:space="0" w:color="auto"/>
        <w:right w:val="none" w:sz="0" w:space="0" w:color="auto"/>
      </w:divBdr>
    </w:div>
    <w:div w:id="350956366">
      <w:bodyDiv w:val="1"/>
      <w:marLeft w:val="0"/>
      <w:marRight w:val="0"/>
      <w:marTop w:val="0"/>
      <w:marBottom w:val="0"/>
      <w:divBdr>
        <w:top w:val="none" w:sz="0" w:space="0" w:color="auto"/>
        <w:left w:val="none" w:sz="0" w:space="0" w:color="auto"/>
        <w:bottom w:val="none" w:sz="0" w:space="0" w:color="auto"/>
        <w:right w:val="none" w:sz="0" w:space="0" w:color="auto"/>
      </w:divBdr>
    </w:div>
    <w:div w:id="364327356">
      <w:bodyDiv w:val="1"/>
      <w:marLeft w:val="0"/>
      <w:marRight w:val="0"/>
      <w:marTop w:val="0"/>
      <w:marBottom w:val="0"/>
      <w:divBdr>
        <w:top w:val="none" w:sz="0" w:space="0" w:color="auto"/>
        <w:left w:val="none" w:sz="0" w:space="0" w:color="auto"/>
        <w:bottom w:val="none" w:sz="0" w:space="0" w:color="auto"/>
        <w:right w:val="none" w:sz="0" w:space="0" w:color="auto"/>
      </w:divBdr>
    </w:div>
    <w:div w:id="372388180">
      <w:bodyDiv w:val="1"/>
      <w:marLeft w:val="0"/>
      <w:marRight w:val="0"/>
      <w:marTop w:val="0"/>
      <w:marBottom w:val="0"/>
      <w:divBdr>
        <w:top w:val="none" w:sz="0" w:space="0" w:color="auto"/>
        <w:left w:val="none" w:sz="0" w:space="0" w:color="auto"/>
        <w:bottom w:val="none" w:sz="0" w:space="0" w:color="auto"/>
        <w:right w:val="none" w:sz="0" w:space="0" w:color="auto"/>
      </w:divBdr>
    </w:div>
    <w:div w:id="374626444">
      <w:bodyDiv w:val="1"/>
      <w:marLeft w:val="0"/>
      <w:marRight w:val="0"/>
      <w:marTop w:val="0"/>
      <w:marBottom w:val="0"/>
      <w:divBdr>
        <w:top w:val="none" w:sz="0" w:space="0" w:color="auto"/>
        <w:left w:val="none" w:sz="0" w:space="0" w:color="auto"/>
        <w:bottom w:val="none" w:sz="0" w:space="0" w:color="auto"/>
        <w:right w:val="none" w:sz="0" w:space="0" w:color="auto"/>
      </w:divBdr>
    </w:div>
    <w:div w:id="407197537">
      <w:bodyDiv w:val="1"/>
      <w:marLeft w:val="0"/>
      <w:marRight w:val="0"/>
      <w:marTop w:val="0"/>
      <w:marBottom w:val="0"/>
      <w:divBdr>
        <w:top w:val="none" w:sz="0" w:space="0" w:color="auto"/>
        <w:left w:val="none" w:sz="0" w:space="0" w:color="auto"/>
        <w:bottom w:val="none" w:sz="0" w:space="0" w:color="auto"/>
        <w:right w:val="none" w:sz="0" w:space="0" w:color="auto"/>
      </w:divBdr>
    </w:div>
    <w:div w:id="433326617">
      <w:bodyDiv w:val="1"/>
      <w:marLeft w:val="0"/>
      <w:marRight w:val="0"/>
      <w:marTop w:val="0"/>
      <w:marBottom w:val="0"/>
      <w:divBdr>
        <w:top w:val="none" w:sz="0" w:space="0" w:color="auto"/>
        <w:left w:val="none" w:sz="0" w:space="0" w:color="auto"/>
        <w:bottom w:val="none" w:sz="0" w:space="0" w:color="auto"/>
        <w:right w:val="none" w:sz="0" w:space="0" w:color="auto"/>
      </w:divBdr>
    </w:div>
    <w:div w:id="470362794">
      <w:bodyDiv w:val="1"/>
      <w:marLeft w:val="0"/>
      <w:marRight w:val="0"/>
      <w:marTop w:val="0"/>
      <w:marBottom w:val="0"/>
      <w:divBdr>
        <w:top w:val="none" w:sz="0" w:space="0" w:color="auto"/>
        <w:left w:val="none" w:sz="0" w:space="0" w:color="auto"/>
        <w:bottom w:val="none" w:sz="0" w:space="0" w:color="auto"/>
        <w:right w:val="none" w:sz="0" w:space="0" w:color="auto"/>
      </w:divBdr>
    </w:div>
    <w:div w:id="489103107">
      <w:bodyDiv w:val="1"/>
      <w:marLeft w:val="0"/>
      <w:marRight w:val="0"/>
      <w:marTop w:val="0"/>
      <w:marBottom w:val="0"/>
      <w:divBdr>
        <w:top w:val="none" w:sz="0" w:space="0" w:color="auto"/>
        <w:left w:val="none" w:sz="0" w:space="0" w:color="auto"/>
        <w:bottom w:val="none" w:sz="0" w:space="0" w:color="auto"/>
        <w:right w:val="none" w:sz="0" w:space="0" w:color="auto"/>
      </w:divBdr>
    </w:div>
    <w:div w:id="510292505">
      <w:bodyDiv w:val="1"/>
      <w:marLeft w:val="0"/>
      <w:marRight w:val="0"/>
      <w:marTop w:val="0"/>
      <w:marBottom w:val="0"/>
      <w:divBdr>
        <w:top w:val="none" w:sz="0" w:space="0" w:color="auto"/>
        <w:left w:val="none" w:sz="0" w:space="0" w:color="auto"/>
        <w:bottom w:val="none" w:sz="0" w:space="0" w:color="auto"/>
        <w:right w:val="none" w:sz="0" w:space="0" w:color="auto"/>
      </w:divBdr>
      <w:divsChild>
        <w:div w:id="55397485">
          <w:marLeft w:val="360"/>
          <w:marRight w:val="0"/>
          <w:marTop w:val="0"/>
          <w:marBottom w:val="0"/>
          <w:divBdr>
            <w:top w:val="none" w:sz="0" w:space="0" w:color="auto"/>
            <w:left w:val="none" w:sz="0" w:space="0" w:color="auto"/>
            <w:bottom w:val="none" w:sz="0" w:space="0" w:color="auto"/>
            <w:right w:val="none" w:sz="0" w:space="0" w:color="auto"/>
          </w:divBdr>
        </w:div>
        <w:div w:id="1193035316">
          <w:marLeft w:val="360"/>
          <w:marRight w:val="0"/>
          <w:marTop w:val="0"/>
          <w:marBottom w:val="0"/>
          <w:divBdr>
            <w:top w:val="none" w:sz="0" w:space="0" w:color="auto"/>
            <w:left w:val="none" w:sz="0" w:space="0" w:color="auto"/>
            <w:bottom w:val="none" w:sz="0" w:space="0" w:color="auto"/>
            <w:right w:val="none" w:sz="0" w:space="0" w:color="auto"/>
          </w:divBdr>
        </w:div>
        <w:div w:id="559944145">
          <w:marLeft w:val="360"/>
          <w:marRight w:val="0"/>
          <w:marTop w:val="0"/>
          <w:marBottom w:val="0"/>
          <w:divBdr>
            <w:top w:val="none" w:sz="0" w:space="0" w:color="auto"/>
            <w:left w:val="none" w:sz="0" w:space="0" w:color="auto"/>
            <w:bottom w:val="none" w:sz="0" w:space="0" w:color="auto"/>
            <w:right w:val="none" w:sz="0" w:space="0" w:color="auto"/>
          </w:divBdr>
        </w:div>
        <w:div w:id="482939805">
          <w:marLeft w:val="360"/>
          <w:marRight w:val="0"/>
          <w:marTop w:val="0"/>
          <w:marBottom w:val="0"/>
          <w:divBdr>
            <w:top w:val="none" w:sz="0" w:space="0" w:color="auto"/>
            <w:left w:val="none" w:sz="0" w:space="0" w:color="auto"/>
            <w:bottom w:val="none" w:sz="0" w:space="0" w:color="auto"/>
            <w:right w:val="none" w:sz="0" w:space="0" w:color="auto"/>
          </w:divBdr>
        </w:div>
        <w:div w:id="295331588">
          <w:marLeft w:val="360"/>
          <w:marRight w:val="0"/>
          <w:marTop w:val="0"/>
          <w:marBottom w:val="0"/>
          <w:divBdr>
            <w:top w:val="none" w:sz="0" w:space="0" w:color="auto"/>
            <w:left w:val="none" w:sz="0" w:space="0" w:color="auto"/>
            <w:bottom w:val="none" w:sz="0" w:space="0" w:color="auto"/>
            <w:right w:val="none" w:sz="0" w:space="0" w:color="auto"/>
          </w:divBdr>
        </w:div>
      </w:divsChild>
    </w:div>
    <w:div w:id="527570813">
      <w:bodyDiv w:val="1"/>
      <w:marLeft w:val="0"/>
      <w:marRight w:val="0"/>
      <w:marTop w:val="0"/>
      <w:marBottom w:val="0"/>
      <w:divBdr>
        <w:top w:val="none" w:sz="0" w:space="0" w:color="auto"/>
        <w:left w:val="none" w:sz="0" w:space="0" w:color="auto"/>
        <w:bottom w:val="none" w:sz="0" w:space="0" w:color="auto"/>
        <w:right w:val="none" w:sz="0" w:space="0" w:color="auto"/>
      </w:divBdr>
    </w:div>
    <w:div w:id="561064274">
      <w:bodyDiv w:val="1"/>
      <w:marLeft w:val="0"/>
      <w:marRight w:val="0"/>
      <w:marTop w:val="0"/>
      <w:marBottom w:val="0"/>
      <w:divBdr>
        <w:top w:val="none" w:sz="0" w:space="0" w:color="auto"/>
        <w:left w:val="none" w:sz="0" w:space="0" w:color="auto"/>
        <w:bottom w:val="none" w:sz="0" w:space="0" w:color="auto"/>
        <w:right w:val="none" w:sz="0" w:space="0" w:color="auto"/>
      </w:divBdr>
    </w:div>
    <w:div w:id="561407413">
      <w:bodyDiv w:val="1"/>
      <w:marLeft w:val="0"/>
      <w:marRight w:val="0"/>
      <w:marTop w:val="0"/>
      <w:marBottom w:val="0"/>
      <w:divBdr>
        <w:top w:val="none" w:sz="0" w:space="0" w:color="auto"/>
        <w:left w:val="none" w:sz="0" w:space="0" w:color="auto"/>
        <w:bottom w:val="none" w:sz="0" w:space="0" w:color="auto"/>
        <w:right w:val="none" w:sz="0" w:space="0" w:color="auto"/>
      </w:divBdr>
    </w:div>
    <w:div w:id="575090008">
      <w:bodyDiv w:val="1"/>
      <w:marLeft w:val="0"/>
      <w:marRight w:val="0"/>
      <w:marTop w:val="0"/>
      <w:marBottom w:val="0"/>
      <w:divBdr>
        <w:top w:val="none" w:sz="0" w:space="0" w:color="auto"/>
        <w:left w:val="none" w:sz="0" w:space="0" w:color="auto"/>
        <w:bottom w:val="none" w:sz="0" w:space="0" w:color="auto"/>
        <w:right w:val="none" w:sz="0" w:space="0" w:color="auto"/>
      </w:divBdr>
    </w:div>
    <w:div w:id="592473434">
      <w:bodyDiv w:val="1"/>
      <w:marLeft w:val="0"/>
      <w:marRight w:val="0"/>
      <w:marTop w:val="0"/>
      <w:marBottom w:val="0"/>
      <w:divBdr>
        <w:top w:val="none" w:sz="0" w:space="0" w:color="auto"/>
        <w:left w:val="none" w:sz="0" w:space="0" w:color="auto"/>
        <w:bottom w:val="none" w:sz="0" w:space="0" w:color="auto"/>
        <w:right w:val="none" w:sz="0" w:space="0" w:color="auto"/>
      </w:divBdr>
    </w:div>
    <w:div w:id="626472189">
      <w:bodyDiv w:val="1"/>
      <w:marLeft w:val="0"/>
      <w:marRight w:val="0"/>
      <w:marTop w:val="0"/>
      <w:marBottom w:val="0"/>
      <w:divBdr>
        <w:top w:val="none" w:sz="0" w:space="0" w:color="auto"/>
        <w:left w:val="none" w:sz="0" w:space="0" w:color="auto"/>
        <w:bottom w:val="none" w:sz="0" w:space="0" w:color="auto"/>
        <w:right w:val="none" w:sz="0" w:space="0" w:color="auto"/>
      </w:divBdr>
      <w:divsChild>
        <w:div w:id="736250236">
          <w:marLeft w:val="806"/>
          <w:marRight w:val="0"/>
          <w:marTop w:val="200"/>
          <w:marBottom w:val="0"/>
          <w:divBdr>
            <w:top w:val="none" w:sz="0" w:space="0" w:color="auto"/>
            <w:left w:val="none" w:sz="0" w:space="0" w:color="auto"/>
            <w:bottom w:val="none" w:sz="0" w:space="0" w:color="auto"/>
            <w:right w:val="none" w:sz="0" w:space="0" w:color="auto"/>
          </w:divBdr>
        </w:div>
      </w:divsChild>
    </w:div>
    <w:div w:id="637611099">
      <w:bodyDiv w:val="1"/>
      <w:marLeft w:val="0"/>
      <w:marRight w:val="0"/>
      <w:marTop w:val="0"/>
      <w:marBottom w:val="0"/>
      <w:divBdr>
        <w:top w:val="none" w:sz="0" w:space="0" w:color="auto"/>
        <w:left w:val="none" w:sz="0" w:space="0" w:color="auto"/>
        <w:bottom w:val="none" w:sz="0" w:space="0" w:color="auto"/>
        <w:right w:val="none" w:sz="0" w:space="0" w:color="auto"/>
      </w:divBdr>
    </w:div>
    <w:div w:id="645864776">
      <w:bodyDiv w:val="1"/>
      <w:marLeft w:val="0"/>
      <w:marRight w:val="0"/>
      <w:marTop w:val="0"/>
      <w:marBottom w:val="0"/>
      <w:divBdr>
        <w:top w:val="none" w:sz="0" w:space="0" w:color="auto"/>
        <w:left w:val="none" w:sz="0" w:space="0" w:color="auto"/>
        <w:bottom w:val="none" w:sz="0" w:space="0" w:color="auto"/>
        <w:right w:val="none" w:sz="0" w:space="0" w:color="auto"/>
      </w:divBdr>
      <w:divsChild>
        <w:div w:id="1571967246">
          <w:marLeft w:val="547"/>
          <w:marRight w:val="0"/>
          <w:marTop w:val="200"/>
          <w:marBottom w:val="0"/>
          <w:divBdr>
            <w:top w:val="none" w:sz="0" w:space="0" w:color="auto"/>
            <w:left w:val="none" w:sz="0" w:space="0" w:color="auto"/>
            <w:bottom w:val="none" w:sz="0" w:space="0" w:color="auto"/>
            <w:right w:val="none" w:sz="0" w:space="0" w:color="auto"/>
          </w:divBdr>
        </w:div>
        <w:div w:id="530145298">
          <w:marLeft w:val="547"/>
          <w:marRight w:val="0"/>
          <w:marTop w:val="200"/>
          <w:marBottom w:val="0"/>
          <w:divBdr>
            <w:top w:val="none" w:sz="0" w:space="0" w:color="auto"/>
            <w:left w:val="none" w:sz="0" w:space="0" w:color="auto"/>
            <w:bottom w:val="none" w:sz="0" w:space="0" w:color="auto"/>
            <w:right w:val="none" w:sz="0" w:space="0" w:color="auto"/>
          </w:divBdr>
        </w:div>
      </w:divsChild>
    </w:div>
    <w:div w:id="661659827">
      <w:bodyDiv w:val="1"/>
      <w:marLeft w:val="0"/>
      <w:marRight w:val="0"/>
      <w:marTop w:val="0"/>
      <w:marBottom w:val="0"/>
      <w:divBdr>
        <w:top w:val="none" w:sz="0" w:space="0" w:color="auto"/>
        <w:left w:val="none" w:sz="0" w:space="0" w:color="auto"/>
        <w:bottom w:val="none" w:sz="0" w:space="0" w:color="auto"/>
        <w:right w:val="none" w:sz="0" w:space="0" w:color="auto"/>
      </w:divBdr>
    </w:div>
    <w:div w:id="688527792">
      <w:bodyDiv w:val="1"/>
      <w:marLeft w:val="0"/>
      <w:marRight w:val="0"/>
      <w:marTop w:val="0"/>
      <w:marBottom w:val="0"/>
      <w:divBdr>
        <w:top w:val="none" w:sz="0" w:space="0" w:color="auto"/>
        <w:left w:val="none" w:sz="0" w:space="0" w:color="auto"/>
        <w:bottom w:val="none" w:sz="0" w:space="0" w:color="auto"/>
        <w:right w:val="none" w:sz="0" w:space="0" w:color="auto"/>
      </w:divBdr>
    </w:div>
    <w:div w:id="716202750">
      <w:bodyDiv w:val="1"/>
      <w:marLeft w:val="0"/>
      <w:marRight w:val="0"/>
      <w:marTop w:val="0"/>
      <w:marBottom w:val="0"/>
      <w:divBdr>
        <w:top w:val="none" w:sz="0" w:space="0" w:color="auto"/>
        <w:left w:val="none" w:sz="0" w:space="0" w:color="auto"/>
        <w:bottom w:val="none" w:sz="0" w:space="0" w:color="auto"/>
        <w:right w:val="none" w:sz="0" w:space="0" w:color="auto"/>
      </w:divBdr>
    </w:div>
    <w:div w:id="722754070">
      <w:bodyDiv w:val="1"/>
      <w:marLeft w:val="0"/>
      <w:marRight w:val="0"/>
      <w:marTop w:val="0"/>
      <w:marBottom w:val="0"/>
      <w:divBdr>
        <w:top w:val="none" w:sz="0" w:space="0" w:color="auto"/>
        <w:left w:val="none" w:sz="0" w:space="0" w:color="auto"/>
        <w:bottom w:val="none" w:sz="0" w:space="0" w:color="auto"/>
        <w:right w:val="none" w:sz="0" w:space="0" w:color="auto"/>
      </w:divBdr>
      <w:divsChild>
        <w:div w:id="1159081213">
          <w:marLeft w:val="720"/>
          <w:marRight w:val="0"/>
          <w:marTop w:val="150"/>
          <w:marBottom w:val="0"/>
          <w:divBdr>
            <w:top w:val="none" w:sz="0" w:space="0" w:color="auto"/>
            <w:left w:val="none" w:sz="0" w:space="0" w:color="auto"/>
            <w:bottom w:val="none" w:sz="0" w:space="0" w:color="auto"/>
            <w:right w:val="none" w:sz="0" w:space="0" w:color="auto"/>
          </w:divBdr>
        </w:div>
        <w:div w:id="614875061">
          <w:marLeft w:val="720"/>
          <w:marRight w:val="0"/>
          <w:marTop w:val="150"/>
          <w:marBottom w:val="0"/>
          <w:divBdr>
            <w:top w:val="none" w:sz="0" w:space="0" w:color="auto"/>
            <w:left w:val="none" w:sz="0" w:space="0" w:color="auto"/>
            <w:bottom w:val="none" w:sz="0" w:space="0" w:color="auto"/>
            <w:right w:val="none" w:sz="0" w:space="0" w:color="auto"/>
          </w:divBdr>
        </w:div>
        <w:div w:id="1563128271">
          <w:marLeft w:val="720"/>
          <w:marRight w:val="0"/>
          <w:marTop w:val="150"/>
          <w:marBottom w:val="0"/>
          <w:divBdr>
            <w:top w:val="none" w:sz="0" w:space="0" w:color="auto"/>
            <w:left w:val="none" w:sz="0" w:space="0" w:color="auto"/>
            <w:bottom w:val="none" w:sz="0" w:space="0" w:color="auto"/>
            <w:right w:val="none" w:sz="0" w:space="0" w:color="auto"/>
          </w:divBdr>
        </w:div>
        <w:div w:id="1868829010">
          <w:marLeft w:val="720"/>
          <w:marRight w:val="0"/>
          <w:marTop w:val="150"/>
          <w:marBottom w:val="0"/>
          <w:divBdr>
            <w:top w:val="none" w:sz="0" w:space="0" w:color="auto"/>
            <w:left w:val="none" w:sz="0" w:space="0" w:color="auto"/>
            <w:bottom w:val="none" w:sz="0" w:space="0" w:color="auto"/>
            <w:right w:val="none" w:sz="0" w:space="0" w:color="auto"/>
          </w:divBdr>
        </w:div>
        <w:div w:id="655768117">
          <w:marLeft w:val="720"/>
          <w:marRight w:val="0"/>
          <w:marTop w:val="150"/>
          <w:marBottom w:val="0"/>
          <w:divBdr>
            <w:top w:val="none" w:sz="0" w:space="0" w:color="auto"/>
            <w:left w:val="none" w:sz="0" w:space="0" w:color="auto"/>
            <w:bottom w:val="none" w:sz="0" w:space="0" w:color="auto"/>
            <w:right w:val="none" w:sz="0" w:space="0" w:color="auto"/>
          </w:divBdr>
        </w:div>
      </w:divsChild>
    </w:div>
    <w:div w:id="731856549">
      <w:bodyDiv w:val="1"/>
      <w:marLeft w:val="0"/>
      <w:marRight w:val="0"/>
      <w:marTop w:val="0"/>
      <w:marBottom w:val="0"/>
      <w:divBdr>
        <w:top w:val="none" w:sz="0" w:space="0" w:color="auto"/>
        <w:left w:val="none" w:sz="0" w:space="0" w:color="auto"/>
        <w:bottom w:val="none" w:sz="0" w:space="0" w:color="auto"/>
        <w:right w:val="none" w:sz="0" w:space="0" w:color="auto"/>
      </w:divBdr>
    </w:div>
    <w:div w:id="741802809">
      <w:bodyDiv w:val="1"/>
      <w:marLeft w:val="0"/>
      <w:marRight w:val="0"/>
      <w:marTop w:val="0"/>
      <w:marBottom w:val="0"/>
      <w:divBdr>
        <w:top w:val="none" w:sz="0" w:space="0" w:color="auto"/>
        <w:left w:val="none" w:sz="0" w:space="0" w:color="auto"/>
        <w:bottom w:val="none" w:sz="0" w:space="0" w:color="auto"/>
        <w:right w:val="none" w:sz="0" w:space="0" w:color="auto"/>
      </w:divBdr>
      <w:divsChild>
        <w:div w:id="982007840">
          <w:marLeft w:val="806"/>
          <w:marRight w:val="0"/>
          <w:marTop w:val="200"/>
          <w:marBottom w:val="0"/>
          <w:divBdr>
            <w:top w:val="none" w:sz="0" w:space="0" w:color="auto"/>
            <w:left w:val="none" w:sz="0" w:space="0" w:color="auto"/>
            <w:bottom w:val="none" w:sz="0" w:space="0" w:color="auto"/>
            <w:right w:val="none" w:sz="0" w:space="0" w:color="auto"/>
          </w:divBdr>
        </w:div>
        <w:div w:id="1173108856">
          <w:marLeft w:val="806"/>
          <w:marRight w:val="0"/>
          <w:marTop w:val="200"/>
          <w:marBottom w:val="0"/>
          <w:divBdr>
            <w:top w:val="none" w:sz="0" w:space="0" w:color="auto"/>
            <w:left w:val="none" w:sz="0" w:space="0" w:color="auto"/>
            <w:bottom w:val="none" w:sz="0" w:space="0" w:color="auto"/>
            <w:right w:val="none" w:sz="0" w:space="0" w:color="auto"/>
          </w:divBdr>
        </w:div>
        <w:div w:id="543446382">
          <w:marLeft w:val="806"/>
          <w:marRight w:val="0"/>
          <w:marTop w:val="200"/>
          <w:marBottom w:val="0"/>
          <w:divBdr>
            <w:top w:val="none" w:sz="0" w:space="0" w:color="auto"/>
            <w:left w:val="none" w:sz="0" w:space="0" w:color="auto"/>
            <w:bottom w:val="none" w:sz="0" w:space="0" w:color="auto"/>
            <w:right w:val="none" w:sz="0" w:space="0" w:color="auto"/>
          </w:divBdr>
        </w:div>
        <w:div w:id="1401102215">
          <w:marLeft w:val="806"/>
          <w:marRight w:val="0"/>
          <w:marTop w:val="200"/>
          <w:marBottom w:val="0"/>
          <w:divBdr>
            <w:top w:val="none" w:sz="0" w:space="0" w:color="auto"/>
            <w:left w:val="none" w:sz="0" w:space="0" w:color="auto"/>
            <w:bottom w:val="none" w:sz="0" w:space="0" w:color="auto"/>
            <w:right w:val="none" w:sz="0" w:space="0" w:color="auto"/>
          </w:divBdr>
        </w:div>
        <w:div w:id="1198590470">
          <w:marLeft w:val="806"/>
          <w:marRight w:val="0"/>
          <w:marTop w:val="200"/>
          <w:marBottom w:val="0"/>
          <w:divBdr>
            <w:top w:val="none" w:sz="0" w:space="0" w:color="auto"/>
            <w:left w:val="none" w:sz="0" w:space="0" w:color="auto"/>
            <w:bottom w:val="none" w:sz="0" w:space="0" w:color="auto"/>
            <w:right w:val="none" w:sz="0" w:space="0" w:color="auto"/>
          </w:divBdr>
        </w:div>
        <w:div w:id="1638141325">
          <w:marLeft w:val="806"/>
          <w:marRight w:val="0"/>
          <w:marTop w:val="200"/>
          <w:marBottom w:val="0"/>
          <w:divBdr>
            <w:top w:val="none" w:sz="0" w:space="0" w:color="auto"/>
            <w:left w:val="none" w:sz="0" w:space="0" w:color="auto"/>
            <w:bottom w:val="none" w:sz="0" w:space="0" w:color="auto"/>
            <w:right w:val="none" w:sz="0" w:space="0" w:color="auto"/>
          </w:divBdr>
        </w:div>
        <w:div w:id="1715108089">
          <w:marLeft w:val="806"/>
          <w:marRight w:val="0"/>
          <w:marTop w:val="200"/>
          <w:marBottom w:val="0"/>
          <w:divBdr>
            <w:top w:val="none" w:sz="0" w:space="0" w:color="auto"/>
            <w:left w:val="none" w:sz="0" w:space="0" w:color="auto"/>
            <w:bottom w:val="none" w:sz="0" w:space="0" w:color="auto"/>
            <w:right w:val="none" w:sz="0" w:space="0" w:color="auto"/>
          </w:divBdr>
        </w:div>
        <w:div w:id="1956249999">
          <w:marLeft w:val="806"/>
          <w:marRight w:val="0"/>
          <w:marTop w:val="200"/>
          <w:marBottom w:val="0"/>
          <w:divBdr>
            <w:top w:val="none" w:sz="0" w:space="0" w:color="auto"/>
            <w:left w:val="none" w:sz="0" w:space="0" w:color="auto"/>
            <w:bottom w:val="none" w:sz="0" w:space="0" w:color="auto"/>
            <w:right w:val="none" w:sz="0" w:space="0" w:color="auto"/>
          </w:divBdr>
        </w:div>
        <w:div w:id="722751725">
          <w:marLeft w:val="806"/>
          <w:marRight w:val="0"/>
          <w:marTop w:val="200"/>
          <w:marBottom w:val="0"/>
          <w:divBdr>
            <w:top w:val="none" w:sz="0" w:space="0" w:color="auto"/>
            <w:left w:val="none" w:sz="0" w:space="0" w:color="auto"/>
            <w:bottom w:val="none" w:sz="0" w:space="0" w:color="auto"/>
            <w:right w:val="none" w:sz="0" w:space="0" w:color="auto"/>
          </w:divBdr>
        </w:div>
      </w:divsChild>
    </w:div>
    <w:div w:id="815729258">
      <w:bodyDiv w:val="1"/>
      <w:marLeft w:val="0"/>
      <w:marRight w:val="0"/>
      <w:marTop w:val="0"/>
      <w:marBottom w:val="0"/>
      <w:divBdr>
        <w:top w:val="none" w:sz="0" w:space="0" w:color="auto"/>
        <w:left w:val="none" w:sz="0" w:space="0" w:color="auto"/>
        <w:bottom w:val="none" w:sz="0" w:space="0" w:color="auto"/>
        <w:right w:val="none" w:sz="0" w:space="0" w:color="auto"/>
      </w:divBdr>
      <w:divsChild>
        <w:div w:id="1039236623">
          <w:marLeft w:val="360"/>
          <w:marRight w:val="0"/>
          <w:marTop w:val="0"/>
          <w:marBottom w:val="0"/>
          <w:divBdr>
            <w:top w:val="none" w:sz="0" w:space="0" w:color="auto"/>
            <w:left w:val="none" w:sz="0" w:space="0" w:color="auto"/>
            <w:bottom w:val="none" w:sz="0" w:space="0" w:color="auto"/>
            <w:right w:val="none" w:sz="0" w:space="0" w:color="auto"/>
          </w:divBdr>
        </w:div>
      </w:divsChild>
    </w:div>
    <w:div w:id="845904314">
      <w:bodyDiv w:val="1"/>
      <w:marLeft w:val="0"/>
      <w:marRight w:val="0"/>
      <w:marTop w:val="0"/>
      <w:marBottom w:val="0"/>
      <w:divBdr>
        <w:top w:val="none" w:sz="0" w:space="0" w:color="auto"/>
        <w:left w:val="none" w:sz="0" w:space="0" w:color="auto"/>
        <w:bottom w:val="none" w:sz="0" w:space="0" w:color="auto"/>
        <w:right w:val="none" w:sz="0" w:space="0" w:color="auto"/>
      </w:divBdr>
      <w:divsChild>
        <w:div w:id="1914386627">
          <w:marLeft w:val="360"/>
          <w:marRight w:val="0"/>
          <w:marTop w:val="0"/>
          <w:marBottom w:val="0"/>
          <w:divBdr>
            <w:top w:val="none" w:sz="0" w:space="0" w:color="auto"/>
            <w:left w:val="none" w:sz="0" w:space="0" w:color="auto"/>
            <w:bottom w:val="none" w:sz="0" w:space="0" w:color="auto"/>
            <w:right w:val="none" w:sz="0" w:space="0" w:color="auto"/>
          </w:divBdr>
        </w:div>
        <w:div w:id="561720023">
          <w:marLeft w:val="360"/>
          <w:marRight w:val="0"/>
          <w:marTop w:val="0"/>
          <w:marBottom w:val="0"/>
          <w:divBdr>
            <w:top w:val="none" w:sz="0" w:space="0" w:color="auto"/>
            <w:left w:val="none" w:sz="0" w:space="0" w:color="auto"/>
            <w:bottom w:val="none" w:sz="0" w:space="0" w:color="auto"/>
            <w:right w:val="none" w:sz="0" w:space="0" w:color="auto"/>
          </w:divBdr>
        </w:div>
        <w:div w:id="2012757714">
          <w:marLeft w:val="360"/>
          <w:marRight w:val="0"/>
          <w:marTop w:val="0"/>
          <w:marBottom w:val="0"/>
          <w:divBdr>
            <w:top w:val="none" w:sz="0" w:space="0" w:color="auto"/>
            <w:left w:val="none" w:sz="0" w:space="0" w:color="auto"/>
            <w:bottom w:val="none" w:sz="0" w:space="0" w:color="auto"/>
            <w:right w:val="none" w:sz="0" w:space="0" w:color="auto"/>
          </w:divBdr>
        </w:div>
        <w:div w:id="1207717748">
          <w:marLeft w:val="360"/>
          <w:marRight w:val="0"/>
          <w:marTop w:val="0"/>
          <w:marBottom w:val="0"/>
          <w:divBdr>
            <w:top w:val="none" w:sz="0" w:space="0" w:color="auto"/>
            <w:left w:val="none" w:sz="0" w:space="0" w:color="auto"/>
            <w:bottom w:val="none" w:sz="0" w:space="0" w:color="auto"/>
            <w:right w:val="none" w:sz="0" w:space="0" w:color="auto"/>
          </w:divBdr>
        </w:div>
      </w:divsChild>
    </w:div>
    <w:div w:id="855195490">
      <w:bodyDiv w:val="1"/>
      <w:marLeft w:val="0"/>
      <w:marRight w:val="0"/>
      <w:marTop w:val="0"/>
      <w:marBottom w:val="0"/>
      <w:divBdr>
        <w:top w:val="none" w:sz="0" w:space="0" w:color="auto"/>
        <w:left w:val="none" w:sz="0" w:space="0" w:color="auto"/>
        <w:bottom w:val="none" w:sz="0" w:space="0" w:color="auto"/>
        <w:right w:val="none" w:sz="0" w:space="0" w:color="auto"/>
      </w:divBdr>
    </w:div>
    <w:div w:id="873926948">
      <w:bodyDiv w:val="1"/>
      <w:marLeft w:val="0"/>
      <w:marRight w:val="0"/>
      <w:marTop w:val="0"/>
      <w:marBottom w:val="0"/>
      <w:divBdr>
        <w:top w:val="none" w:sz="0" w:space="0" w:color="auto"/>
        <w:left w:val="none" w:sz="0" w:space="0" w:color="auto"/>
        <w:bottom w:val="none" w:sz="0" w:space="0" w:color="auto"/>
        <w:right w:val="none" w:sz="0" w:space="0" w:color="auto"/>
      </w:divBdr>
      <w:divsChild>
        <w:div w:id="624190843">
          <w:marLeft w:val="720"/>
          <w:marRight w:val="0"/>
          <w:marTop w:val="0"/>
          <w:marBottom w:val="0"/>
          <w:divBdr>
            <w:top w:val="none" w:sz="0" w:space="0" w:color="auto"/>
            <w:left w:val="none" w:sz="0" w:space="0" w:color="auto"/>
            <w:bottom w:val="none" w:sz="0" w:space="0" w:color="auto"/>
            <w:right w:val="none" w:sz="0" w:space="0" w:color="auto"/>
          </w:divBdr>
        </w:div>
        <w:div w:id="1314329266">
          <w:marLeft w:val="720"/>
          <w:marRight w:val="0"/>
          <w:marTop w:val="0"/>
          <w:marBottom w:val="0"/>
          <w:divBdr>
            <w:top w:val="none" w:sz="0" w:space="0" w:color="auto"/>
            <w:left w:val="none" w:sz="0" w:space="0" w:color="auto"/>
            <w:bottom w:val="none" w:sz="0" w:space="0" w:color="auto"/>
            <w:right w:val="none" w:sz="0" w:space="0" w:color="auto"/>
          </w:divBdr>
        </w:div>
        <w:div w:id="329411384">
          <w:marLeft w:val="720"/>
          <w:marRight w:val="0"/>
          <w:marTop w:val="0"/>
          <w:marBottom w:val="0"/>
          <w:divBdr>
            <w:top w:val="none" w:sz="0" w:space="0" w:color="auto"/>
            <w:left w:val="none" w:sz="0" w:space="0" w:color="auto"/>
            <w:bottom w:val="none" w:sz="0" w:space="0" w:color="auto"/>
            <w:right w:val="none" w:sz="0" w:space="0" w:color="auto"/>
          </w:divBdr>
        </w:div>
        <w:div w:id="931400642">
          <w:marLeft w:val="720"/>
          <w:marRight w:val="0"/>
          <w:marTop w:val="0"/>
          <w:marBottom w:val="0"/>
          <w:divBdr>
            <w:top w:val="none" w:sz="0" w:space="0" w:color="auto"/>
            <w:left w:val="none" w:sz="0" w:space="0" w:color="auto"/>
            <w:bottom w:val="none" w:sz="0" w:space="0" w:color="auto"/>
            <w:right w:val="none" w:sz="0" w:space="0" w:color="auto"/>
          </w:divBdr>
        </w:div>
        <w:div w:id="22246397">
          <w:marLeft w:val="720"/>
          <w:marRight w:val="0"/>
          <w:marTop w:val="0"/>
          <w:marBottom w:val="0"/>
          <w:divBdr>
            <w:top w:val="none" w:sz="0" w:space="0" w:color="auto"/>
            <w:left w:val="none" w:sz="0" w:space="0" w:color="auto"/>
            <w:bottom w:val="none" w:sz="0" w:space="0" w:color="auto"/>
            <w:right w:val="none" w:sz="0" w:space="0" w:color="auto"/>
          </w:divBdr>
        </w:div>
        <w:div w:id="433021251">
          <w:marLeft w:val="720"/>
          <w:marRight w:val="0"/>
          <w:marTop w:val="0"/>
          <w:marBottom w:val="0"/>
          <w:divBdr>
            <w:top w:val="none" w:sz="0" w:space="0" w:color="auto"/>
            <w:left w:val="none" w:sz="0" w:space="0" w:color="auto"/>
            <w:bottom w:val="none" w:sz="0" w:space="0" w:color="auto"/>
            <w:right w:val="none" w:sz="0" w:space="0" w:color="auto"/>
          </w:divBdr>
        </w:div>
        <w:div w:id="193926236">
          <w:marLeft w:val="720"/>
          <w:marRight w:val="0"/>
          <w:marTop w:val="0"/>
          <w:marBottom w:val="0"/>
          <w:divBdr>
            <w:top w:val="none" w:sz="0" w:space="0" w:color="auto"/>
            <w:left w:val="none" w:sz="0" w:space="0" w:color="auto"/>
            <w:bottom w:val="none" w:sz="0" w:space="0" w:color="auto"/>
            <w:right w:val="none" w:sz="0" w:space="0" w:color="auto"/>
          </w:divBdr>
        </w:div>
        <w:div w:id="357437050">
          <w:marLeft w:val="720"/>
          <w:marRight w:val="0"/>
          <w:marTop w:val="0"/>
          <w:marBottom w:val="0"/>
          <w:divBdr>
            <w:top w:val="none" w:sz="0" w:space="0" w:color="auto"/>
            <w:left w:val="none" w:sz="0" w:space="0" w:color="auto"/>
            <w:bottom w:val="none" w:sz="0" w:space="0" w:color="auto"/>
            <w:right w:val="none" w:sz="0" w:space="0" w:color="auto"/>
          </w:divBdr>
        </w:div>
        <w:div w:id="1464232839">
          <w:marLeft w:val="720"/>
          <w:marRight w:val="0"/>
          <w:marTop w:val="0"/>
          <w:marBottom w:val="0"/>
          <w:divBdr>
            <w:top w:val="none" w:sz="0" w:space="0" w:color="auto"/>
            <w:left w:val="none" w:sz="0" w:space="0" w:color="auto"/>
            <w:bottom w:val="none" w:sz="0" w:space="0" w:color="auto"/>
            <w:right w:val="none" w:sz="0" w:space="0" w:color="auto"/>
          </w:divBdr>
        </w:div>
      </w:divsChild>
    </w:div>
    <w:div w:id="880048402">
      <w:bodyDiv w:val="1"/>
      <w:marLeft w:val="0"/>
      <w:marRight w:val="0"/>
      <w:marTop w:val="0"/>
      <w:marBottom w:val="0"/>
      <w:divBdr>
        <w:top w:val="none" w:sz="0" w:space="0" w:color="auto"/>
        <w:left w:val="none" w:sz="0" w:space="0" w:color="auto"/>
        <w:bottom w:val="none" w:sz="0" w:space="0" w:color="auto"/>
        <w:right w:val="none" w:sz="0" w:space="0" w:color="auto"/>
      </w:divBdr>
      <w:divsChild>
        <w:div w:id="1471901609">
          <w:marLeft w:val="720"/>
          <w:marRight w:val="0"/>
          <w:marTop w:val="0"/>
          <w:marBottom w:val="0"/>
          <w:divBdr>
            <w:top w:val="none" w:sz="0" w:space="0" w:color="auto"/>
            <w:left w:val="none" w:sz="0" w:space="0" w:color="auto"/>
            <w:bottom w:val="none" w:sz="0" w:space="0" w:color="auto"/>
            <w:right w:val="none" w:sz="0" w:space="0" w:color="auto"/>
          </w:divBdr>
        </w:div>
        <w:div w:id="527372185">
          <w:marLeft w:val="720"/>
          <w:marRight w:val="0"/>
          <w:marTop w:val="0"/>
          <w:marBottom w:val="0"/>
          <w:divBdr>
            <w:top w:val="none" w:sz="0" w:space="0" w:color="auto"/>
            <w:left w:val="none" w:sz="0" w:space="0" w:color="auto"/>
            <w:bottom w:val="none" w:sz="0" w:space="0" w:color="auto"/>
            <w:right w:val="none" w:sz="0" w:space="0" w:color="auto"/>
          </w:divBdr>
        </w:div>
        <w:div w:id="1424302305">
          <w:marLeft w:val="720"/>
          <w:marRight w:val="0"/>
          <w:marTop w:val="0"/>
          <w:marBottom w:val="0"/>
          <w:divBdr>
            <w:top w:val="none" w:sz="0" w:space="0" w:color="auto"/>
            <w:left w:val="none" w:sz="0" w:space="0" w:color="auto"/>
            <w:bottom w:val="none" w:sz="0" w:space="0" w:color="auto"/>
            <w:right w:val="none" w:sz="0" w:space="0" w:color="auto"/>
          </w:divBdr>
        </w:div>
        <w:div w:id="361249729">
          <w:marLeft w:val="720"/>
          <w:marRight w:val="0"/>
          <w:marTop w:val="0"/>
          <w:marBottom w:val="0"/>
          <w:divBdr>
            <w:top w:val="none" w:sz="0" w:space="0" w:color="auto"/>
            <w:left w:val="none" w:sz="0" w:space="0" w:color="auto"/>
            <w:bottom w:val="none" w:sz="0" w:space="0" w:color="auto"/>
            <w:right w:val="none" w:sz="0" w:space="0" w:color="auto"/>
          </w:divBdr>
        </w:div>
        <w:div w:id="459810146">
          <w:marLeft w:val="720"/>
          <w:marRight w:val="0"/>
          <w:marTop w:val="0"/>
          <w:marBottom w:val="0"/>
          <w:divBdr>
            <w:top w:val="none" w:sz="0" w:space="0" w:color="auto"/>
            <w:left w:val="none" w:sz="0" w:space="0" w:color="auto"/>
            <w:bottom w:val="none" w:sz="0" w:space="0" w:color="auto"/>
            <w:right w:val="none" w:sz="0" w:space="0" w:color="auto"/>
          </w:divBdr>
        </w:div>
        <w:div w:id="566115358">
          <w:marLeft w:val="720"/>
          <w:marRight w:val="0"/>
          <w:marTop w:val="0"/>
          <w:marBottom w:val="0"/>
          <w:divBdr>
            <w:top w:val="none" w:sz="0" w:space="0" w:color="auto"/>
            <w:left w:val="none" w:sz="0" w:space="0" w:color="auto"/>
            <w:bottom w:val="none" w:sz="0" w:space="0" w:color="auto"/>
            <w:right w:val="none" w:sz="0" w:space="0" w:color="auto"/>
          </w:divBdr>
        </w:div>
        <w:div w:id="695352138">
          <w:marLeft w:val="720"/>
          <w:marRight w:val="0"/>
          <w:marTop w:val="0"/>
          <w:marBottom w:val="0"/>
          <w:divBdr>
            <w:top w:val="none" w:sz="0" w:space="0" w:color="auto"/>
            <w:left w:val="none" w:sz="0" w:space="0" w:color="auto"/>
            <w:bottom w:val="none" w:sz="0" w:space="0" w:color="auto"/>
            <w:right w:val="none" w:sz="0" w:space="0" w:color="auto"/>
          </w:divBdr>
        </w:div>
        <w:div w:id="622735663">
          <w:marLeft w:val="720"/>
          <w:marRight w:val="0"/>
          <w:marTop w:val="0"/>
          <w:marBottom w:val="0"/>
          <w:divBdr>
            <w:top w:val="none" w:sz="0" w:space="0" w:color="auto"/>
            <w:left w:val="none" w:sz="0" w:space="0" w:color="auto"/>
            <w:bottom w:val="none" w:sz="0" w:space="0" w:color="auto"/>
            <w:right w:val="none" w:sz="0" w:space="0" w:color="auto"/>
          </w:divBdr>
        </w:div>
        <w:div w:id="313028554">
          <w:marLeft w:val="720"/>
          <w:marRight w:val="0"/>
          <w:marTop w:val="0"/>
          <w:marBottom w:val="0"/>
          <w:divBdr>
            <w:top w:val="none" w:sz="0" w:space="0" w:color="auto"/>
            <w:left w:val="none" w:sz="0" w:space="0" w:color="auto"/>
            <w:bottom w:val="none" w:sz="0" w:space="0" w:color="auto"/>
            <w:right w:val="none" w:sz="0" w:space="0" w:color="auto"/>
          </w:divBdr>
        </w:div>
      </w:divsChild>
    </w:div>
    <w:div w:id="889265800">
      <w:bodyDiv w:val="1"/>
      <w:marLeft w:val="0"/>
      <w:marRight w:val="0"/>
      <w:marTop w:val="0"/>
      <w:marBottom w:val="0"/>
      <w:divBdr>
        <w:top w:val="none" w:sz="0" w:space="0" w:color="auto"/>
        <w:left w:val="none" w:sz="0" w:space="0" w:color="auto"/>
        <w:bottom w:val="none" w:sz="0" w:space="0" w:color="auto"/>
        <w:right w:val="none" w:sz="0" w:space="0" w:color="auto"/>
      </w:divBdr>
    </w:div>
    <w:div w:id="927808600">
      <w:bodyDiv w:val="1"/>
      <w:marLeft w:val="0"/>
      <w:marRight w:val="0"/>
      <w:marTop w:val="0"/>
      <w:marBottom w:val="0"/>
      <w:divBdr>
        <w:top w:val="none" w:sz="0" w:space="0" w:color="auto"/>
        <w:left w:val="none" w:sz="0" w:space="0" w:color="auto"/>
        <w:bottom w:val="none" w:sz="0" w:space="0" w:color="auto"/>
        <w:right w:val="none" w:sz="0" w:space="0" w:color="auto"/>
      </w:divBdr>
    </w:div>
    <w:div w:id="929973303">
      <w:bodyDiv w:val="1"/>
      <w:marLeft w:val="0"/>
      <w:marRight w:val="0"/>
      <w:marTop w:val="0"/>
      <w:marBottom w:val="0"/>
      <w:divBdr>
        <w:top w:val="none" w:sz="0" w:space="0" w:color="auto"/>
        <w:left w:val="none" w:sz="0" w:space="0" w:color="auto"/>
        <w:bottom w:val="none" w:sz="0" w:space="0" w:color="auto"/>
        <w:right w:val="none" w:sz="0" w:space="0" w:color="auto"/>
      </w:divBdr>
    </w:div>
    <w:div w:id="940339528">
      <w:bodyDiv w:val="1"/>
      <w:marLeft w:val="0"/>
      <w:marRight w:val="0"/>
      <w:marTop w:val="0"/>
      <w:marBottom w:val="0"/>
      <w:divBdr>
        <w:top w:val="none" w:sz="0" w:space="0" w:color="auto"/>
        <w:left w:val="none" w:sz="0" w:space="0" w:color="auto"/>
        <w:bottom w:val="none" w:sz="0" w:space="0" w:color="auto"/>
        <w:right w:val="none" w:sz="0" w:space="0" w:color="auto"/>
      </w:divBdr>
    </w:div>
    <w:div w:id="949436573">
      <w:bodyDiv w:val="1"/>
      <w:marLeft w:val="0"/>
      <w:marRight w:val="0"/>
      <w:marTop w:val="0"/>
      <w:marBottom w:val="0"/>
      <w:divBdr>
        <w:top w:val="none" w:sz="0" w:space="0" w:color="auto"/>
        <w:left w:val="none" w:sz="0" w:space="0" w:color="auto"/>
        <w:bottom w:val="none" w:sz="0" w:space="0" w:color="auto"/>
        <w:right w:val="none" w:sz="0" w:space="0" w:color="auto"/>
      </w:divBdr>
    </w:div>
    <w:div w:id="968436510">
      <w:bodyDiv w:val="1"/>
      <w:marLeft w:val="0"/>
      <w:marRight w:val="0"/>
      <w:marTop w:val="0"/>
      <w:marBottom w:val="0"/>
      <w:divBdr>
        <w:top w:val="none" w:sz="0" w:space="0" w:color="auto"/>
        <w:left w:val="none" w:sz="0" w:space="0" w:color="auto"/>
        <w:bottom w:val="none" w:sz="0" w:space="0" w:color="auto"/>
        <w:right w:val="none" w:sz="0" w:space="0" w:color="auto"/>
      </w:divBdr>
    </w:div>
    <w:div w:id="984316158">
      <w:bodyDiv w:val="1"/>
      <w:marLeft w:val="0"/>
      <w:marRight w:val="0"/>
      <w:marTop w:val="0"/>
      <w:marBottom w:val="0"/>
      <w:divBdr>
        <w:top w:val="none" w:sz="0" w:space="0" w:color="auto"/>
        <w:left w:val="none" w:sz="0" w:space="0" w:color="auto"/>
        <w:bottom w:val="none" w:sz="0" w:space="0" w:color="auto"/>
        <w:right w:val="none" w:sz="0" w:space="0" w:color="auto"/>
      </w:divBdr>
      <w:divsChild>
        <w:div w:id="226720808">
          <w:marLeft w:val="547"/>
          <w:marRight w:val="0"/>
          <w:marTop w:val="200"/>
          <w:marBottom w:val="0"/>
          <w:divBdr>
            <w:top w:val="none" w:sz="0" w:space="0" w:color="auto"/>
            <w:left w:val="none" w:sz="0" w:space="0" w:color="auto"/>
            <w:bottom w:val="none" w:sz="0" w:space="0" w:color="auto"/>
            <w:right w:val="none" w:sz="0" w:space="0" w:color="auto"/>
          </w:divBdr>
        </w:div>
        <w:div w:id="204030837">
          <w:marLeft w:val="547"/>
          <w:marRight w:val="0"/>
          <w:marTop w:val="200"/>
          <w:marBottom w:val="0"/>
          <w:divBdr>
            <w:top w:val="none" w:sz="0" w:space="0" w:color="auto"/>
            <w:left w:val="none" w:sz="0" w:space="0" w:color="auto"/>
            <w:bottom w:val="none" w:sz="0" w:space="0" w:color="auto"/>
            <w:right w:val="none" w:sz="0" w:space="0" w:color="auto"/>
          </w:divBdr>
        </w:div>
        <w:div w:id="1289703188">
          <w:marLeft w:val="547"/>
          <w:marRight w:val="0"/>
          <w:marTop w:val="200"/>
          <w:marBottom w:val="0"/>
          <w:divBdr>
            <w:top w:val="none" w:sz="0" w:space="0" w:color="auto"/>
            <w:left w:val="none" w:sz="0" w:space="0" w:color="auto"/>
            <w:bottom w:val="none" w:sz="0" w:space="0" w:color="auto"/>
            <w:right w:val="none" w:sz="0" w:space="0" w:color="auto"/>
          </w:divBdr>
        </w:div>
        <w:div w:id="1294944930">
          <w:marLeft w:val="547"/>
          <w:marRight w:val="0"/>
          <w:marTop w:val="200"/>
          <w:marBottom w:val="0"/>
          <w:divBdr>
            <w:top w:val="none" w:sz="0" w:space="0" w:color="auto"/>
            <w:left w:val="none" w:sz="0" w:space="0" w:color="auto"/>
            <w:bottom w:val="none" w:sz="0" w:space="0" w:color="auto"/>
            <w:right w:val="none" w:sz="0" w:space="0" w:color="auto"/>
          </w:divBdr>
        </w:div>
      </w:divsChild>
    </w:div>
    <w:div w:id="998001261">
      <w:bodyDiv w:val="1"/>
      <w:marLeft w:val="0"/>
      <w:marRight w:val="0"/>
      <w:marTop w:val="0"/>
      <w:marBottom w:val="0"/>
      <w:divBdr>
        <w:top w:val="none" w:sz="0" w:space="0" w:color="auto"/>
        <w:left w:val="none" w:sz="0" w:space="0" w:color="auto"/>
        <w:bottom w:val="none" w:sz="0" w:space="0" w:color="auto"/>
        <w:right w:val="none" w:sz="0" w:space="0" w:color="auto"/>
      </w:divBdr>
    </w:div>
    <w:div w:id="1005787151">
      <w:bodyDiv w:val="1"/>
      <w:marLeft w:val="0"/>
      <w:marRight w:val="0"/>
      <w:marTop w:val="0"/>
      <w:marBottom w:val="0"/>
      <w:divBdr>
        <w:top w:val="none" w:sz="0" w:space="0" w:color="auto"/>
        <w:left w:val="none" w:sz="0" w:space="0" w:color="auto"/>
        <w:bottom w:val="none" w:sz="0" w:space="0" w:color="auto"/>
        <w:right w:val="none" w:sz="0" w:space="0" w:color="auto"/>
      </w:divBdr>
    </w:div>
    <w:div w:id="1029186996">
      <w:bodyDiv w:val="1"/>
      <w:marLeft w:val="0"/>
      <w:marRight w:val="0"/>
      <w:marTop w:val="0"/>
      <w:marBottom w:val="0"/>
      <w:divBdr>
        <w:top w:val="none" w:sz="0" w:space="0" w:color="auto"/>
        <w:left w:val="none" w:sz="0" w:space="0" w:color="auto"/>
        <w:bottom w:val="none" w:sz="0" w:space="0" w:color="auto"/>
        <w:right w:val="none" w:sz="0" w:space="0" w:color="auto"/>
      </w:divBdr>
    </w:div>
    <w:div w:id="1043287695">
      <w:bodyDiv w:val="1"/>
      <w:marLeft w:val="0"/>
      <w:marRight w:val="0"/>
      <w:marTop w:val="0"/>
      <w:marBottom w:val="0"/>
      <w:divBdr>
        <w:top w:val="none" w:sz="0" w:space="0" w:color="auto"/>
        <w:left w:val="none" w:sz="0" w:space="0" w:color="auto"/>
        <w:bottom w:val="none" w:sz="0" w:space="0" w:color="auto"/>
        <w:right w:val="none" w:sz="0" w:space="0" w:color="auto"/>
      </w:divBdr>
    </w:div>
    <w:div w:id="1057049816">
      <w:bodyDiv w:val="1"/>
      <w:marLeft w:val="0"/>
      <w:marRight w:val="0"/>
      <w:marTop w:val="0"/>
      <w:marBottom w:val="0"/>
      <w:divBdr>
        <w:top w:val="none" w:sz="0" w:space="0" w:color="auto"/>
        <w:left w:val="none" w:sz="0" w:space="0" w:color="auto"/>
        <w:bottom w:val="none" w:sz="0" w:space="0" w:color="auto"/>
        <w:right w:val="none" w:sz="0" w:space="0" w:color="auto"/>
      </w:divBdr>
    </w:div>
    <w:div w:id="1095856684">
      <w:bodyDiv w:val="1"/>
      <w:marLeft w:val="0"/>
      <w:marRight w:val="0"/>
      <w:marTop w:val="0"/>
      <w:marBottom w:val="0"/>
      <w:divBdr>
        <w:top w:val="none" w:sz="0" w:space="0" w:color="auto"/>
        <w:left w:val="none" w:sz="0" w:space="0" w:color="auto"/>
        <w:bottom w:val="none" w:sz="0" w:space="0" w:color="auto"/>
        <w:right w:val="none" w:sz="0" w:space="0" w:color="auto"/>
      </w:divBdr>
    </w:div>
    <w:div w:id="1096898816">
      <w:bodyDiv w:val="1"/>
      <w:marLeft w:val="0"/>
      <w:marRight w:val="0"/>
      <w:marTop w:val="0"/>
      <w:marBottom w:val="0"/>
      <w:divBdr>
        <w:top w:val="none" w:sz="0" w:space="0" w:color="auto"/>
        <w:left w:val="none" w:sz="0" w:space="0" w:color="auto"/>
        <w:bottom w:val="none" w:sz="0" w:space="0" w:color="auto"/>
        <w:right w:val="none" w:sz="0" w:space="0" w:color="auto"/>
      </w:divBdr>
    </w:div>
    <w:div w:id="1109424448">
      <w:bodyDiv w:val="1"/>
      <w:marLeft w:val="0"/>
      <w:marRight w:val="0"/>
      <w:marTop w:val="0"/>
      <w:marBottom w:val="0"/>
      <w:divBdr>
        <w:top w:val="none" w:sz="0" w:space="0" w:color="auto"/>
        <w:left w:val="none" w:sz="0" w:space="0" w:color="auto"/>
        <w:bottom w:val="none" w:sz="0" w:space="0" w:color="auto"/>
        <w:right w:val="none" w:sz="0" w:space="0" w:color="auto"/>
      </w:divBdr>
    </w:div>
    <w:div w:id="1112092333">
      <w:bodyDiv w:val="1"/>
      <w:marLeft w:val="0"/>
      <w:marRight w:val="0"/>
      <w:marTop w:val="0"/>
      <w:marBottom w:val="0"/>
      <w:divBdr>
        <w:top w:val="none" w:sz="0" w:space="0" w:color="auto"/>
        <w:left w:val="none" w:sz="0" w:space="0" w:color="auto"/>
        <w:bottom w:val="none" w:sz="0" w:space="0" w:color="auto"/>
        <w:right w:val="none" w:sz="0" w:space="0" w:color="auto"/>
      </w:divBdr>
    </w:div>
    <w:div w:id="1120413415">
      <w:bodyDiv w:val="1"/>
      <w:marLeft w:val="0"/>
      <w:marRight w:val="0"/>
      <w:marTop w:val="0"/>
      <w:marBottom w:val="0"/>
      <w:divBdr>
        <w:top w:val="none" w:sz="0" w:space="0" w:color="auto"/>
        <w:left w:val="none" w:sz="0" w:space="0" w:color="auto"/>
        <w:bottom w:val="none" w:sz="0" w:space="0" w:color="auto"/>
        <w:right w:val="none" w:sz="0" w:space="0" w:color="auto"/>
      </w:divBdr>
    </w:div>
    <w:div w:id="1130437989">
      <w:bodyDiv w:val="1"/>
      <w:marLeft w:val="0"/>
      <w:marRight w:val="0"/>
      <w:marTop w:val="0"/>
      <w:marBottom w:val="0"/>
      <w:divBdr>
        <w:top w:val="none" w:sz="0" w:space="0" w:color="auto"/>
        <w:left w:val="none" w:sz="0" w:space="0" w:color="auto"/>
        <w:bottom w:val="none" w:sz="0" w:space="0" w:color="auto"/>
        <w:right w:val="none" w:sz="0" w:space="0" w:color="auto"/>
      </w:divBdr>
      <w:divsChild>
        <w:div w:id="373507251">
          <w:marLeft w:val="806"/>
          <w:marRight w:val="0"/>
          <w:marTop w:val="0"/>
          <w:marBottom w:val="0"/>
          <w:divBdr>
            <w:top w:val="none" w:sz="0" w:space="0" w:color="auto"/>
            <w:left w:val="none" w:sz="0" w:space="0" w:color="auto"/>
            <w:bottom w:val="none" w:sz="0" w:space="0" w:color="auto"/>
            <w:right w:val="none" w:sz="0" w:space="0" w:color="auto"/>
          </w:divBdr>
        </w:div>
        <w:div w:id="191960300">
          <w:marLeft w:val="806"/>
          <w:marRight w:val="0"/>
          <w:marTop w:val="0"/>
          <w:marBottom w:val="0"/>
          <w:divBdr>
            <w:top w:val="none" w:sz="0" w:space="0" w:color="auto"/>
            <w:left w:val="none" w:sz="0" w:space="0" w:color="auto"/>
            <w:bottom w:val="none" w:sz="0" w:space="0" w:color="auto"/>
            <w:right w:val="none" w:sz="0" w:space="0" w:color="auto"/>
          </w:divBdr>
        </w:div>
        <w:div w:id="1897470085">
          <w:marLeft w:val="806"/>
          <w:marRight w:val="0"/>
          <w:marTop w:val="0"/>
          <w:marBottom w:val="0"/>
          <w:divBdr>
            <w:top w:val="none" w:sz="0" w:space="0" w:color="auto"/>
            <w:left w:val="none" w:sz="0" w:space="0" w:color="auto"/>
            <w:bottom w:val="none" w:sz="0" w:space="0" w:color="auto"/>
            <w:right w:val="none" w:sz="0" w:space="0" w:color="auto"/>
          </w:divBdr>
        </w:div>
      </w:divsChild>
    </w:div>
    <w:div w:id="1138301399">
      <w:bodyDiv w:val="1"/>
      <w:marLeft w:val="0"/>
      <w:marRight w:val="0"/>
      <w:marTop w:val="0"/>
      <w:marBottom w:val="0"/>
      <w:divBdr>
        <w:top w:val="none" w:sz="0" w:space="0" w:color="auto"/>
        <w:left w:val="none" w:sz="0" w:space="0" w:color="auto"/>
        <w:bottom w:val="none" w:sz="0" w:space="0" w:color="auto"/>
        <w:right w:val="none" w:sz="0" w:space="0" w:color="auto"/>
      </w:divBdr>
    </w:div>
    <w:div w:id="1144852736">
      <w:bodyDiv w:val="1"/>
      <w:marLeft w:val="0"/>
      <w:marRight w:val="0"/>
      <w:marTop w:val="0"/>
      <w:marBottom w:val="0"/>
      <w:divBdr>
        <w:top w:val="none" w:sz="0" w:space="0" w:color="auto"/>
        <w:left w:val="none" w:sz="0" w:space="0" w:color="auto"/>
        <w:bottom w:val="none" w:sz="0" w:space="0" w:color="auto"/>
        <w:right w:val="none" w:sz="0" w:space="0" w:color="auto"/>
      </w:divBdr>
    </w:div>
    <w:div w:id="1175802017">
      <w:bodyDiv w:val="1"/>
      <w:marLeft w:val="0"/>
      <w:marRight w:val="0"/>
      <w:marTop w:val="0"/>
      <w:marBottom w:val="0"/>
      <w:divBdr>
        <w:top w:val="none" w:sz="0" w:space="0" w:color="auto"/>
        <w:left w:val="none" w:sz="0" w:space="0" w:color="auto"/>
        <w:bottom w:val="none" w:sz="0" w:space="0" w:color="auto"/>
        <w:right w:val="none" w:sz="0" w:space="0" w:color="auto"/>
      </w:divBdr>
      <w:divsChild>
        <w:div w:id="7413797">
          <w:marLeft w:val="720"/>
          <w:marRight w:val="0"/>
          <w:marTop w:val="0"/>
          <w:marBottom w:val="0"/>
          <w:divBdr>
            <w:top w:val="none" w:sz="0" w:space="0" w:color="auto"/>
            <w:left w:val="none" w:sz="0" w:space="0" w:color="auto"/>
            <w:bottom w:val="none" w:sz="0" w:space="0" w:color="auto"/>
            <w:right w:val="none" w:sz="0" w:space="0" w:color="auto"/>
          </w:divBdr>
        </w:div>
        <w:div w:id="580724711">
          <w:marLeft w:val="720"/>
          <w:marRight w:val="0"/>
          <w:marTop w:val="0"/>
          <w:marBottom w:val="0"/>
          <w:divBdr>
            <w:top w:val="none" w:sz="0" w:space="0" w:color="auto"/>
            <w:left w:val="none" w:sz="0" w:space="0" w:color="auto"/>
            <w:bottom w:val="none" w:sz="0" w:space="0" w:color="auto"/>
            <w:right w:val="none" w:sz="0" w:space="0" w:color="auto"/>
          </w:divBdr>
        </w:div>
        <w:div w:id="1796364800">
          <w:marLeft w:val="720"/>
          <w:marRight w:val="0"/>
          <w:marTop w:val="0"/>
          <w:marBottom w:val="0"/>
          <w:divBdr>
            <w:top w:val="none" w:sz="0" w:space="0" w:color="auto"/>
            <w:left w:val="none" w:sz="0" w:space="0" w:color="auto"/>
            <w:bottom w:val="none" w:sz="0" w:space="0" w:color="auto"/>
            <w:right w:val="none" w:sz="0" w:space="0" w:color="auto"/>
          </w:divBdr>
        </w:div>
        <w:div w:id="1776826243">
          <w:marLeft w:val="720"/>
          <w:marRight w:val="0"/>
          <w:marTop w:val="0"/>
          <w:marBottom w:val="0"/>
          <w:divBdr>
            <w:top w:val="none" w:sz="0" w:space="0" w:color="auto"/>
            <w:left w:val="none" w:sz="0" w:space="0" w:color="auto"/>
            <w:bottom w:val="none" w:sz="0" w:space="0" w:color="auto"/>
            <w:right w:val="none" w:sz="0" w:space="0" w:color="auto"/>
          </w:divBdr>
        </w:div>
        <w:div w:id="1653290275">
          <w:marLeft w:val="720"/>
          <w:marRight w:val="0"/>
          <w:marTop w:val="0"/>
          <w:marBottom w:val="0"/>
          <w:divBdr>
            <w:top w:val="none" w:sz="0" w:space="0" w:color="auto"/>
            <w:left w:val="none" w:sz="0" w:space="0" w:color="auto"/>
            <w:bottom w:val="none" w:sz="0" w:space="0" w:color="auto"/>
            <w:right w:val="none" w:sz="0" w:space="0" w:color="auto"/>
          </w:divBdr>
        </w:div>
        <w:div w:id="1487016639">
          <w:marLeft w:val="720"/>
          <w:marRight w:val="0"/>
          <w:marTop w:val="0"/>
          <w:marBottom w:val="0"/>
          <w:divBdr>
            <w:top w:val="none" w:sz="0" w:space="0" w:color="auto"/>
            <w:left w:val="none" w:sz="0" w:space="0" w:color="auto"/>
            <w:bottom w:val="none" w:sz="0" w:space="0" w:color="auto"/>
            <w:right w:val="none" w:sz="0" w:space="0" w:color="auto"/>
          </w:divBdr>
        </w:div>
        <w:div w:id="1506822294">
          <w:marLeft w:val="720"/>
          <w:marRight w:val="0"/>
          <w:marTop w:val="0"/>
          <w:marBottom w:val="0"/>
          <w:divBdr>
            <w:top w:val="none" w:sz="0" w:space="0" w:color="auto"/>
            <w:left w:val="none" w:sz="0" w:space="0" w:color="auto"/>
            <w:bottom w:val="none" w:sz="0" w:space="0" w:color="auto"/>
            <w:right w:val="none" w:sz="0" w:space="0" w:color="auto"/>
          </w:divBdr>
        </w:div>
        <w:div w:id="1297489796">
          <w:marLeft w:val="720"/>
          <w:marRight w:val="0"/>
          <w:marTop w:val="0"/>
          <w:marBottom w:val="0"/>
          <w:divBdr>
            <w:top w:val="none" w:sz="0" w:space="0" w:color="auto"/>
            <w:left w:val="none" w:sz="0" w:space="0" w:color="auto"/>
            <w:bottom w:val="none" w:sz="0" w:space="0" w:color="auto"/>
            <w:right w:val="none" w:sz="0" w:space="0" w:color="auto"/>
          </w:divBdr>
        </w:div>
        <w:div w:id="2020619416">
          <w:marLeft w:val="720"/>
          <w:marRight w:val="0"/>
          <w:marTop w:val="0"/>
          <w:marBottom w:val="0"/>
          <w:divBdr>
            <w:top w:val="none" w:sz="0" w:space="0" w:color="auto"/>
            <w:left w:val="none" w:sz="0" w:space="0" w:color="auto"/>
            <w:bottom w:val="none" w:sz="0" w:space="0" w:color="auto"/>
            <w:right w:val="none" w:sz="0" w:space="0" w:color="auto"/>
          </w:divBdr>
        </w:div>
      </w:divsChild>
    </w:div>
    <w:div w:id="1192380673">
      <w:bodyDiv w:val="1"/>
      <w:marLeft w:val="0"/>
      <w:marRight w:val="0"/>
      <w:marTop w:val="0"/>
      <w:marBottom w:val="0"/>
      <w:divBdr>
        <w:top w:val="none" w:sz="0" w:space="0" w:color="auto"/>
        <w:left w:val="none" w:sz="0" w:space="0" w:color="auto"/>
        <w:bottom w:val="none" w:sz="0" w:space="0" w:color="auto"/>
        <w:right w:val="none" w:sz="0" w:space="0" w:color="auto"/>
      </w:divBdr>
    </w:div>
    <w:div w:id="1213692515">
      <w:bodyDiv w:val="1"/>
      <w:marLeft w:val="0"/>
      <w:marRight w:val="0"/>
      <w:marTop w:val="0"/>
      <w:marBottom w:val="0"/>
      <w:divBdr>
        <w:top w:val="none" w:sz="0" w:space="0" w:color="auto"/>
        <w:left w:val="none" w:sz="0" w:space="0" w:color="auto"/>
        <w:bottom w:val="none" w:sz="0" w:space="0" w:color="auto"/>
        <w:right w:val="none" w:sz="0" w:space="0" w:color="auto"/>
      </w:divBdr>
    </w:div>
    <w:div w:id="1226184468">
      <w:bodyDiv w:val="1"/>
      <w:marLeft w:val="0"/>
      <w:marRight w:val="0"/>
      <w:marTop w:val="0"/>
      <w:marBottom w:val="0"/>
      <w:divBdr>
        <w:top w:val="none" w:sz="0" w:space="0" w:color="auto"/>
        <w:left w:val="none" w:sz="0" w:space="0" w:color="auto"/>
        <w:bottom w:val="none" w:sz="0" w:space="0" w:color="auto"/>
        <w:right w:val="none" w:sz="0" w:space="0" w:color="auto"/>
      </w:divBdr>
    </w:div>
    <w:div w:id="1254901609">
      <w:bodyDiv w:val="1"/>
      <w:marLeft w:val="0"/>
      <w:marRight w:val="0"/>
      <w:marTop w:val="0"/>
      <w:marBottom w:val="0"/>
      <w:divBdr>
        <w:top w:val="none" w:sz="0" w:space="0" w:color="auto"/>
        <w:left w:val="none" w:sz="0" w:space="0" w:color="auto"/>
        <w:bottom w:val="none" w:sz="0" w:space="0" w:color="auto"/>
        <w:right w:val="none" w:sz="0" w:space="0" w:color="auto"/>
      </w:divBdr>
    </w:div>
    <w:div w:id="1302539552">
      <w:bodyDiv w:val="1"/>
      <w:marLeft w:val="0"/>
      <w:marRight w:val="0"/>
      <w:marTop w:val="0"/>
      <w:marBottom w:val="0"/>
      <w:divBdr>
        <w:top w:val="none" w:sz="0" w:space="0" w:color="auto"/>
        <w:left w:val="none" w:sz="0" w:space="0" w:color="auto"/>
        <w:bottom w:val="none" w:sz="0" w:space="0" w:color="auto"/>
        <w:right w:val="none" w:sz="0" w:space="0" w:color="auto"/>
      </w:divBdr>
      <w:divsChild>
        <w:div w:id="1603880190">
          <w:marLeft w:val="360"/>
          <w:marRight w:val="0"/>
          <w:marTop w:val="0"/>
          <w:marBottom w:val="0"/>
          <w:divBdr>
            <w:top w:val="none" w:sz="0" w:space="0" w:color="auto"/>
            <w:left w:val="none" w:sz="0" w:space="0" w:color="auto"/>
            <w:bottom w:val="none" w:sz="0" w:space="0" w:color="auto"/>
            <w:right w:val="none" w:sz="0" w:space="0" w:color="auto"/>
          </w:divBdr>
        </w:div>
      </w:divsChild>
    </w:div>
    <w:div w:id="1316452843">
      <w:bodyDiv w:val="1"/>
      <w:marLeft w:val="0"/>
      <w:marRight w:val="0"/>
      <w:marTop w:val="0"/>
      <w:marBottom w:val="0"/>
      <w:divBdr>
        <w:top w:val="none" w:sz="0" w:space="0" w:color="auto"/>
        <w:left w:val="none" w:sz="0" w:space="0" w:color="auto"/>
        <w:bottom w:val="none" w:sz="0" w:space="0" w:color="auto"/>
        <w:right w:val="none" w:sz="0" w:space="0" w:color="auto"/>
      </w:divBdr>
    </w:div>
    <w:div w:id="1361934523">
      <w:bodyDiv w:val="1"/>
      <w:marLeft w:val="0"/>
      <w:marRight w:val="0"/>
      <w:marTop w:val="0"/>
      <w:marBottom w:val="0"/>
      <w:divBdr>
        <w:top w:val="none" w:sz="0" w:space="0" w:color="auto"/>
        <w:left w:val="none" w:sz="0" w:space="0" w:color="auto"/>
        <w:bottom w:val="none" w:sz="0" w:space="0" w:color="auto"/>
        <w:right w:val="none" w:sz="0" w:space="0" w:color="auto"/>
      </w:divBdr>
    </w:div>
    <w:div w:id="1374888650">
      <w:bodyDiv w:val="1"/>
      <w:marLeft w:val="0"/>
      <w:marRight w:val="0"/>
      <w:marTop w:val="0"/>
      <w:marBottom w:val="0"/>
      <w:divBdr>
        <w:top w:val="none" w:sz="0" w:space="0" w:color="auto"/>
        <w:left w:val="none" w:sz="0" w:space="0" w:color="auto"/>
        <w:bottom w:val="none" w:sz="0" w:space="0" w:color="auto"/>
        <w:right w:val="none" w:sz="0" w:space="0" w:color="auto"/>
      </w:divBdr>
    </w:div>
    <w:div w:id="1379088378">
      <w:bodyDiv w:val="1"/>
      <w:marLeft w:val="0"/>
      <w:marRight w:val="0"/>
      <w:marTop w:val="0"/>
      <w:marBottom w:val="0"/>
      <w:divBdr>
        <w:top w:val="none" w:sz="0" w:space="0" w:color="auto"/>
        <w:left w:val="none" w:sz="0" w:space="0" w:color="auto"/>
        <w:bottom w:val="none" w:sz="0" w:space="0" w:color="auto"/>
        <w:right w:val="none" w:sz="0" w:space="0" w:color="auto"/>
      </w:divBdr>
    </w:div>
    <w:div w:id="1386952425">
      <w:bodyDiv w:val="1"/>
      <w:marLeft w:val="0"/>
      <w:marRight w:val="0"/>
      <w:marTop w:val="0"/>
      <w:marBottom w:val="0"/>
      <w:divBdr>
        <w:top w:val="none" w:sz="0" w:space="0" w:color="auto"/>
        <w:left w:val="none" w:sz="0" w:space="0" w:color="auto"/>
        <w:bottom w:val="none" w:sz="0" w:space="0" w:color="auto"/>
        <w:right w:val="none" w:sz="0" w:space="0" w:color="auto"/>
      </w:divBdr>
    </w:div>
    <w:div w:id="1415084612">
      <w:bodyDiv w:val="1"/>
      <w:marLeft w:val="0"/>
      <w:marRight w:val="0"/>
      <w:marTop w:val="0"/>
      <w:marBottom w:val="0"/>
      <w:divBdr>
        <w:top w:val="none" w:sz="0" w:space="0" w:color="auto"/>
        <w:left w:val="none" w:sz="0" w:space="0" w:color="auto"/>
        <w:bottom w:val="none" w:sz="0" w:space="0" w:color="auto"/>
        <w:right w:val="none" w:sz="0" w:space="0" w:color="auto"/>
      </w:divBdr>
    </w:div>
    <w:div w:id="1425346277">
      <w:bodyDiv w:val="1"/>
      <w:marLeft w:val="0"/>
      <w:marRight w:val="0"/>
      <w:marTop w:val="0"/>
      <w:marBottom w:val="0"/>
      <w:divBdr>
        <w:top w:val="none" w:sz="0" w:space="0" w:color="auto"/>
        <w:left w:val="none" w:sz="0" w:space="0" w:color="auto"/>
        <w:bottom w:val="none" w:sz="0" w:space="0" w:color="auto"/>
        <w:right w:val="none" w:sz="0" w:space="0" w:color="auto"/>
      </w:divBdr>
    </w:div>
    <w:div w:id="1429502834">
      <w:bodyDiv w:val="1"/>
      <w:marLeft w:val="0"/>
      <w:marRight w:val="0"/>
      <w:marTop w:val="0"/>
      <w:marBottom w:val="0"/>
      <w:divBdr>
        <w:top w:val="none" w:sz="0" w:space="0" w:color="auto"/>
        <w:left w:val="none" w:sz="0" w:space="0" w:color="auto"/>
        <w:bottom w:val="none" w:sz="0" w:space="0" w:color="auto"/>
        <w:right w:val="none" w:sz="0" w:space="0" w:color="auto"/>
      </w:divBdr>
      <w:divsChild>
        <w:div w:id="1174564223">
          <w:marLeft w:val="720"/>
          <w:marRight w:val="0"/>
          <w:marTop w:val="200"/>
          <w:marBottom w:val="0"/>
          <w:divBdr>
            <w:top w:val="none" w:sz="0" w:space="0" w:color="auto"/>
            <w:left w:val="none" w:sz="0" w:space="0" w:color="auto"/>
            <w:bottom w:val="none" w:sz="0" w:space="0" w:color="auto"/>
            <w:right w:val="none" w:sz="0" w:space="0" w:color="auto"/>
          </w:divBdr>
        </w:div>
      </w:divsChild>
    </w:div>
    <w:div w:id="1448429663">
      <w:bodyDiv w:val="1"/>
      <w:marLeft w:val="0"/>
      <w:marRight w:val="0"/>
      <w:marTop w:val="0"/>
      <w:marBottom w:val="0"/>
      <w:divBdr>
        <w:top w:val="none" w:sz="0" w:space="0" w:color="auto"/>
        <w:left w:val="none" w:sz="0" w:space="0" w:color="auto"/>
        <w:bottom w:val="none" w:sz="0" w:space="0" w:color="auto"/>
        <w:right w:val="none" w:sz="0" w:space="0" w:color="auto"/>
      </w:divBdr>
    </w:div>
    <w:div w:id="1464998770">
      <w:bodyDiv w:val="1"/>
      <w:marLeft w:val="0"/>
      <w:marRight w:val="0"/>
      <w:marTop w:val="0"/>
      <w:marBottom w:val="0"/>
      <w:divBdr>
        <w:top w:val="none" w:sz="0" w:space="0" w:color="auto"/>
        <w:left w:val="none" w:sz="0" w:space="0" w:color="auto"/>
        <w:bottom w:val="none" w:sz="0" w:space="0" w:color="auto"/>
        <w:right w:val="none" w:sz="0" w:space="0" w:color="auto"/>
      </w:divBdr>
    </w:div>
    <w:div w:id="1486124710">
      <w:bodyDiv w:val="1"/>
      <w:marLeft w:val="0"/>
      <w:marRight w:val="0"/>
      <w:marTop w:val="0"/>
      <w:marBottom w:val="0"/>
      <w:divBdr>
        <w:top w:val="none" w:sz="0" w:space="0" w:color="auto"/>
        <w:left w:val="none" w:sz="0" w:space="0" w:color="auto"/>
        <w:bottom w:val="none" w:sz="0" w:space="0" w:color="auto"/>
        <w:right w:val="none" w:sz="0" w:space="0" w:color="auto"/>
      </w:divBdr>
      <w:divsChild>
        <w:div w:id="2138405809">
          <w:marLeft w:val="360"/>
          <w:marRight w:val="0"/>
          <w:marTop w:val="0"/>
          <w:marBottom w:val="0"/>
          <w:divBdr>
            <w:top w:val="none" w:sz="0" w:space="0" w:color="auto"/>
            <w:left w:val="none" w:sz="0" w:space="0" w:color="auto"/>
            <w:bottom w:val="none" w:sz="0" w:space="0" w:color="auto"/>
            <w:right w:val="none" w:sz="0" w:space="0" w:color="auto"/>
          </w:divBdr>
        </w:div>
      </w:divsChild>
    </w:div>
    <w:div w:id="1491214551">
      <w:bodyDiv w:val="1"/>
      <w:marLeft w:val="0"/>
      <w:marRight w:val="0"/>
      <w:marTop w:val="0"/>
      <w:marBottom w:val="0"/>
      <w:divBdr>
        <w:top w:val="none" w:sz="0" w:space="0" w:color="auto"/>
        <w:left w:val="none" w:sz="0" w:space="0" w:color="auto"/>
        <w:bottom w:val="none" w:sz="0" w:space="0" w:color="auto"/>
        <w:right w:val="none" w:sz="0" w:space="0" w:color="auto"/>
      </w:divBdr>
    </w:div>
    <w:div w:id="1499225996">
      <w:bodyDiv w:val="1"/>
      <w:marLeft w:val="0"/>
      <w:marRight w:val="0"/>
      <w:marTop w:val="0"/>
      <w:marBottom w:val="0"/>
      <w:divBdr>
        <w:top w:val="none" w:sz="0" w:space="0" w:color="auto"/>
        <w:left w:val="none" w:sz="0" w:space="0" w:color="auto"/>
        <w:bottom w:val="none" w:sz="0" w:space="0" w:color="auto"/>
        <w:right w:val="none" w:sz="0" w:space="0" w:color="auto"/>
      </w:divBdr>
      <w:divsChild>
        <w:div w:id="1942757497">
          <w:marLeft w:val="720"/>
          <w:marRight w:val="0"/>
          <w:marTop w:val="150"/>
          <w:marBottom w:val="0"/>
          <w:divBdr>
            <w:top w:val="none" w:sz="0" w:space="0" w:color="auto"/>
            <w:left w:val="none" w:sz="0" w:space="0" w:color="auto"/>
            <w:bottom w:val="none" w:sz="0" w:space="0" w:color="auto"/>
            <w:right w:val="none" w:sz="0" w:space="0" w:color="auto"/>
          </w:divBdr>
        </w:div>
        <w:div w:id="1811559225">
          <w:marLeft w:val="720"/>
          <w:marRight w:val="0"/>
          <w:marTop w:val="150"/>
          <w:marBottom w:val="0"/>
          <w:divBdr>
            <w:top w:val="none" w:sz="0" w:space="0" w:color="auto"/>
            <w:left w:val="none" w:sz="0" w:space="0" w:color="auto"/>
            <w:bottom w:val="none" w:sz="0" w:space="0" w:color="auto"/>
            <w:right w:val="none" w:sz="0" w:space="0" w:color="auto"/>
          </w:divBdr>
        </w:div>
        <w:div w:id="423233745">
          <w:marLeft w:val="720"/>
          <w:marRight w:val="0"/>
          <w:marTop w:val="150"/>
          <w:marBottom w:val="0"/>
          <w:divBdr>
            <w:top w:val="none" w:sz="0" w:space="0" w:color="auto"/>
            <w:left w:val="none" w:sz="0" w:space="0" w:color="auto"/>
            <w:bottom w:val="none" w:sz="0" w:space="0" w:color="auto"/>
            <w:right w:val="none" w:sz="0" w:space="0" w:color="auto"/>
          </w:divBdr>
        </w:div>
        <w:div w:id="90288">
          <w:marLeft w:val="720"/>
          <w:marRight w:val="0"/>
          <w:marTop w:val="150"/>
          <w:marBottom w:val="0"/>
          <w:divBdr>
            <w:top w:val="none" w:sz="0" w:space="0" w:color="auto"/>
            <w:left w:val="none" w:sz="0" w:space="0" w:color="auto"/>
            <w:bottom w:val="none" w:sz="0" w:space="0" w:color="auto"/>
            <w:right w:val="none" w:sz="0" w:space="0" w:color="auto"/>
          </w:divBdr>
        </w:div>
      </w:divsChild>
    </w:div>
    <w:div w:id="1521309182">
      <w:bodyDiv w:val="1"/>
      <w:marLeft w:val="0"/>
      <w:marRight w:val="0"/>
      <w:marTop w:val="0"/>
      <w:marBottom w:val="0"/>
      <w:divBdr>
        <w:top w:val="none" w:sz="0" w:space="0" w:color="auto"/>
        <w:left w:val="none" w:sz="0" w:space="0" w:color="auto"/>
        <w:bottom w:val="none" w:sz="0" w:space="0" w:color="auto"/>
        <w:right w:val="none" w:sz="0" w:space="0" w:color="auto"/>
      </w:divBdr>
      <w:divsChild>
        <w:div w:id="853880680">
          <w:marLeft w:val="806"/>
          <w:marRight w:val="0"/>
          <w:marTop w:val="200"/>
          <w:marBottom w:val="0"/>
          <w:divBdr>
            <w:top w:val="none" w:sz="0" w:space="0" w:color="auto"/>
            <w:left w:val="none" w:sz="0" w:space="0" w:color="auto"/>
            <w:bottom w:val="none" w:sz="0" w:space="0" w:color="auto"/>
            <w:right w:val="none" w:sz="0" w:space="0" w:color="auto"/>
          </w:divBdr>
        </w:div>
        <w:div w:id="263537118">
          <w:marLeft w:val="547"/>
          <w:marRight w:val="0"/>
          <w:marTop w:val="200"/>
          <w:marBottom w:val="0"/>
          <w:divBdr>
            <w:top w:val="none" w:sz="0" w:space="0" w:color="auto"/>
            <w:left w:val="none" w:sz="0" w:space="0" w:color="auto"/>
            <w:bottom w:val="none" w:sz="0" w:space="0" w:color="auto"/>
            <w:right w:val="none" w:sz="0" w:space="0" w:color="auto"/>
          </w:divBdr>
        </w:div>
        <w:div w:id="953974118">
          <w:marLeft w:val="547"/>
          <w:marRight w:val="0"/>
          <w:marTop w:val="200"/>
          <w:marBottom w:val="0"/>
          <w:divBdr>
            <w:top w:val="none" w:sz="0" w:space="0" w:color="auto"/>
            <w:left w:val="none" w:sz="0" w:space="0" w:color="auto"/>
            <w:bottom w:val="none" w:sz="0" w:space="0" w:color="auto"/>
            <w:right w:val="none" w:sz="0" w:space="0" w:color="auto"/>
          </w:divBdr>
        </w:div>
      </w:divsChild>
    </w:div>
    <w:div w:id="1523087223">
      <w:bodyDiv w:val="1"/>
      <w:marLeft w:val="0"/>
      <w:marRight w:val="0"/>
      <w:marTop w:val="0"/>
      <w:marBottom w:val="0"/>
      <w:divBdr>
        <w:top w:val="none" w:sz="0" w:space="0" w:color="auto"/>
        <w:left w:val="none" w:sz="0" w:space="0" w:color="auto"/>
        <w:bottom w:val="none" w:sz="0" w:space="0" w:color="auto"/>
        <w:right w:val="none" w:sz="0" w:space="0" w:color="auto"/>
      </w:divBdr>
    </w:div>
    <w:div w:id="1597400175">
      <w:bodyDiv w:val="1"/>
      <w:marLeft w:val="0"/>
      <w:marRight w:val="0"/>
      <w:marTop w:val="0"/>
      <w:marBottom w:val="0"/>
      <w:divBdr>
        <w:top w:val="none" w:sz="0" w:space="0" w:color="auto"/>
        <w:left w:val="none" w:sz="0" w:space="0" w:color="auto"/>
        <w:bottom w:val="none" w:sz="0" w:space="0" w:color="auto"/>
        <w:right w:val="none" w:sz="0" w:space="0" w:color="auto"/>
      </w:divBdr>
    </w:div>
    <w:div w:id="1614944882">
      <w:bodyDiv w:val="1"/>
      <w:marLeft w:val="0"/>
      <w:marRight w:val="0"/>
      <w:marTop w:val="0"/>
      <w:marBottom w:val="0"/>
      <w:divBdr>
        <w:top w:val="none" w:sz="0" w:space="0" w:color="auto"/>
        <w:left w:val="none" w:sz="0" w:space="0" w:color="auto"/>
        <w:bottom w:val="none" w:sz="0" w:space="0" w:color="auto"/>
        <w:right w:val="none" w:sz="0" w:space="0" w:color="auto"/>
      </w:divBdr>
    </w:div>
    <w:div w:id="1615820781">
      <w:bodyDiv w:val="1"/>
      <w:marLeft w:val="0"/>
      <w:marRight w:val="0"/>
      <w:marTop w:val="0"/>
      <w:marBottom w:val="0"/>
      <w:divBdr>
        <w:top w:val="none" w:sz="0" w:space="0" w:color="auto"/>
        <w:left w:val="none" w:sz="0" w:space="0" w:color="auto"/>
        <w:bottom w:val="none" w:sz="0" w:space="0" w:color="auto"/>
        <w:right w:val="none" w:sz="0" w:space="0" w:color="auto"/>
      </w:divBdr>
    </w:div>
    <w:div w:id="1618684608">
      <w:bodyDiv w:val="1"/>
      <w:marLeft w:val="0"/>
      <w:marRight w:val="0"/>
      <w:marTop w:val="0"/>
      <w:marBottom w:val="0"/>
      <w:divBdr>
        <w:top w:val="none" w:sz="0" w:space="0" w:color="auto"/>
        <w:left w:val="none" w:sz="0" w:space="0" w:color="auto"/>
        <w:bottom w:val="none" w:sz="0" w:space="0" w:color="auto"/>
        <w:right w:val="none" w:sz="0" w:space="0" w:color="auto"/>
      </w:divBdr>
      <w:divsChild>
        <w:div w:id="1087733532">
          <w:marLeft w:val="360"/>
          <w:marRight w:val="0"/>
          <w:marTop w:val="0"/>
          <w:marBottom w:val="0"/>
          <w:divBdr>
            <w:top w:val="none" w:sz="0" w:space="0" w:color="auto"/>
            <w:left w:val="none" w:sz="0" w:space="0" w:color="auto"/>
            <w:bottom w:val="none" w:sz="0" w:space="0" w:color="auto"/>
            <w:right w:val="none" w:sz="0" w:space="0" w:color="auto"/>
          </w:divBdr>
        </w:div>
        <w:div w:id="387462710">
          <w:marLeft w:val="360"/>
          <w:marRight w:val="0"/>
          <w:marTop w:val="0"/>
          <w:marBottom w:val="0"/>
          <w:divBdr>
            <w:top w:val="none" w:sz="0" w:space="0" w:color="auto"/>
            <w:left w:val="none" w:sz="0" w:space="0" w:color="auto"/>
            <w:bottom w:val="none" w:sz="0" w:space="0" w:color="auto"/>
            <w:right w:val="none" w:sz="0" w:space="0" w:color="auto"/>
          </w:divBdr>
        </w:div>
        <w:div w:id="1008674779">
          <w:marLeft w:val="360"/>
          <w:marRight w:val="0"/>
          <w:marTop w:val="0"/>
          <w:marBottom w:val="0"/>
          <w:divBdr>
            <w:top w:val="none" w:sz="0" w:space="0" w:color="auto"/>
            <w:left w:val="none" w:sz="0" w:space="0" w:color="auto"/>
            <w:bottom w:val="none" w:sz="0" w:space="0" w:color="auto"/>
            <w:right w:val="none" w:sz="0" w:space="0" w:color="auto"/>
          </w:divBdr>
        </w:div>
        <w:div w:id="1739981333">
          <w:marLeft w:val="360"/>
          <w:marRight w:val="0"/>
          <w:marTop w:val="0"/>
          <w:marBottom w:val="0"/>
          <w:divBdr>
            <w:top w:val="none" w:sz="0" w:space="0" w:color="auto"/>
            <w:left w:val="none" w:sz="0" w:space="0" w:color="auto"/>
            <w:bottom w:val="none" w:sz="0" w:space="0" w:color="auto"/>
            <w:right w:val="none" w:sz="0" w:space="0" w:color="auto"/>
          </w:divBdr>
        </w:div>
        <w:div w:id="1987121736">
          <w:marLeft w:val="360"/>
          <w:marRight w:val="0"/>
          <w:marTop w:val="0"/>
          <w:marBottom w:val="0"/>
          <w:divBdr>
            <w:top w:val="none" w:sz="0" w:space="0" w:color="auto"/>
            <w:left w:val="none" w:sz="0" w:space="0" w:color="auto"/>
            <w:bottom w:val="none" w:sz="0" w:space="0" w:color="auto"/>
            <w:right w:val="none" w:sz="0" w:space="0" w:color="auto"/>
          </w:divBdr>
        </w:div>
        <w:div w:id="2083016632">
          <w:marLeft w:val="360"/>
          <w:marRight w:val="0"/>
          <w:marTop w:val="0"/>
          <w:marBottom w:val="0"/>
          <w:divBdr>
            <w:top w:val="none" w:sz="0" w:space="0" w:color="auto"/>
            <w:left w:val="none" w:sz="0" w:space="0" w:color="auto"/>
            <w:bottom w:val="none" w:sz="0" w:space="0" w:color="auto"/>
            <w:right w:val="none" w:sz="0" w:space="0" w:color="auto"/>
          </w:divBdr>
        </w:div>
      </w:divsChild>
    </w:div>
    <w:div w:id="1640571041">
      <w:bodyDiv w:val="1"/>
      <w:marLeft w:val="0"/>
      <w:marRight w:val="0"/>
      <w:marTop w:val="0"/>
      <w:marBottom w:val="0"/>
      <w:divBdr>
        <w:top w:val="none" w:sz="0" w:space="0" w:color="auto"/>
        <w:left w:val="none" w:sz="0" w:space="0" w:color="auto"/>
        <w:bottom w:val="none" w:sz="0" w:space="0" w:color="auto"/>
        <w:right w:val="none" w:sz="0" w:space="0" w:color="auto"/>
      </w:divBdr>
    </w:div>
    <w:div w:id="1697465448">
      <w:bodyDiv w:val="1"/>
      <w:marLeft w:val="0"/>
      <w:marRight w:val="0"/>
      <w:marTop w:val="0"/>
      <w:marBottom w:val="0"/>
      <w:divBdr>
        <w:top w:val="none" w:sz="0" w:space="0" w:color="auto"/>
        <w:left w:val="none" w:sz="0" w:space="0" w:color="auto"/>
        <w:bottom w:val="none" w:sz="0" w:space="0" w:color="auto"/>
        <w:right w:val="none" w:sz="0" w:space="0" w:color="auto"/>
      </w:divBdr>
    </w:div>
    <w:div w:id="1707291128">
      <w:bodyDiv w:val="1"/>
      <w:marLeft w:val="0"/>
      <w:marRight w:val="0"/>
      <w:marTop w:val="0"/>
      <w:marBottom w:val="0"/>
      <w:divBdr>
        <w:top w:val="none" w:sz="0" w:space="0" w:color="auto"/>
        <w:left w:val="none" w:sz="0" w:space="0" w:color="auto"/>
        <w:bottom w:val="none" w:sz="0" w:space="0" w:color="auto"/>
        <w:right w:val="none" w:sz="0" w:space="0" w:color="auto"/>
      </w:divBdr>
    </w:div>
    <w:div w:id="1728795578">
      <w:bodyDiv w:val="1"/>
      <w:marLeft w:val="0"/>
      <w:marRight w:val="0"/>
      <w:marTop w:val="0"/>
      <w:marBottom w:val="0"/>
      <w:divBdr>
        <w:top w:val="none" w:sz="0" w:space="0" w:color="auto"/>
        <w:left w:val="none" w:sz="0" w:space="0" w:color="auto"/>
        <w:bottom w:val="none" w:sz="0" w:space="0" w:color="auto"/>
        <w:right w:val="none" w:sz="0" w:space="0" w:color="auto"/>
      </w:divBdr>
    </w:div>
    <w:div w:id="1743716760">
      <w:bodyDiv w:val="1"/>
      <w:marLeft w:val="0"/>
      <w:marRight w:val="0"/>
      <w:marTop w:val="0"/>
      <w:marBottom w:val="0"/>
      <w:divBdr>
        <w:top w:val="none" w:sz="0" w:space="0" w:color="auto"/>
        <w:left w:val="none" w:sz="0" w:space="0" w:color="auto"/>
        <w:bottom w:val="none" w:sz="0" w:space="0" w:color="auto"/>
        <w:right w:val="none" w:sz="0" w:space="0" w:color="auto"/>
      </w:divBdr>
    </w:div>
    <w:div w:id="1751266548">
      <w:bodyDiv w:val="1"/>
      <w:marLeft w:val="0"/>
      <w:marRight w:val="0"/>
      <w:marTop w:val="0"/>
      <w:marBottom w:val="0"/>
      <w:divBdr>
        <w:top w:val="none" w:sz="0" w:space="0" w:color="auto"/>
        <w:left w:val="none" w:sz="0" w:space="0" w:color="auto"/>
        <w:bottom w:val="none" w:sz="0" w:space="0" w:color="auto"/>
        <w:right w:val="none" w:sz="0" w:space="0" w:color="auto"/>
      </w:divBdr>
    </w:div>
    <w:div w:id="1752967979">
      <w:bodyDiv w:val="1"/>
      <w:marLeft w:val="0"/>
      <w:marRight w:val="0"/>
      <w:marTop w:val="0"/>
      <w:marBottom w:val="0"/>
      <w:divBdr>
        <w:top w:val="none" w:sz="0" w:space="0" w:color="auto"/>
        <w:left w:val="none" w:sz="0" w:space="0" w:color="auto"/>
        <w:bottom w:val="none" w:sz="0" w:space="0" w:color="auto"/>
        <w:right w:val="none" w:sz="0" w:space="0" w:color="auto"/>
      </w:divBdr>
    </w:div>
    <w:div w:id="1772697282">
      <w:bodyDiv w:val="1"/>
      <w:marLeft w:val="0"/>
      <w:marRight w:val="0"/>
      <w:marTop w:val="0"/>
      <w:marBottom w:val="0"/>
      <w:divBdr>
        <w:top w:val="none" w:sz="0" w:space="0" w:color="auto"/>
        <w:left w:val="none" w:sz="0" w:space="0" w:color="auto"/>
        <w:bottom w:val="none" w:sz="0" w:space="0" w:color="auto"/>
        <w:right w:val="none" w:sz="0" w:space="0" w:color="auto"/>
      </w:divBdr>
    </w:div>
    <w:div w:id="1799759851">
      <w:bodyDiv w:val="1"/>
      <w:marLeft w:val="0"/>
      <w:marRight w:val="0"/>
      <w:marTop w:val="0"/>
      <w:marBottom w:val="0"/>
      <w:divBdr>
        <w:top w:val="none" w:sz="0" w:space="0" w:color="auto"/>
        <w:left w:val="none" w:sz="0" w:space="0" w:color="auto"/>
        <w:bottom w:val="none" w:sz="0" w:space="0" w:color="auto"/>
        <w:right w:val="none" w:sz="0" w:space="0" w:color="auto"/>
      </w:divBdr>
    </w:div>
    <w:div w:id="1812094616">
      <w:bodyDiv w:val="1"/>
      <w:marLeft w:val="0"/>
      <w:marRight w:val="0"/>
      <w:marTop w:val="0"/>
      <w:marBottom w:val="0"/>
      <w:divBdr>
        <w:top w:val="none" w:sz="0" w:space="0" w:color="auto"/>
        <w:left w:val="none" w:sz="0" w:space="0" w:color="auto"/>
        <w:bottom w:val="none" w:sz="0" w:space="0" w:color="auto"/>
        <w:right w:val="none" w:sz="0" w:space="0" w:color="auto"/>
      </w:divBdr>
    </w:div>
    <w:div w:id="1826509868">
      <w:bodyDiv w:val="1"/>
      <w:marLeft w:val="0"/>
      <w:marRight w:val="0"/>
      <w:marTop w:val="0"/>
      <w:marBottom w:val="0"/>
      <w:divBdr>
        <w:top w:val="none" w:sz="0" w:space="0" w:color="auto"/>
        <w:left w:val="none" w:sz="0" w:space="0" w:color="auto"/>
        <w:bottom w:val="none" w:sz="0" w:space="0" w:color="auto"/>
        <w:right w:val="none" w:sz="0" w:space="0" w:color="auto"/>
      </w:divBdr>
      <w:divsChild>
        <w:div w:id="405610542">
          <w:marLeft w:val="720"/>
          <w:marRight w:val="0"/>
          <w:marTop w:val="200"/>
          <w:marBottom w:val="0"/>
          <w:divBdr>
            <w:top w:val="none" w:sz="0" w:space="0" w:color="auto"/>
            <w:left w:val="none" w:sz="0" w:space="0" w:color="auto"/>
            <w:bottom w:val="none" w:sz="0" w:space="0" w:color="auto"/>
            <w:right w:val="none" w:sz="0" w:space="0" w:color="auto"/>
          </w:divBdr>
        </w:div>
        <w:div w:id="2013337361">
          <w:marLeft w:val="720"/>
          <w:marRight w:val="0"/>
          <w:marTop w:val="200"/>
          <w:marBottom w:val="0"/>
          <w:divBdr>
            <w:top w:val="none" w:sz="0" w:space="0" w:color="auto"/>
            <w:left w:val="none" w:sz="0" w:space="0" w:color="auto"/>
            <w:bottom w:val="none" w:sz="0" w:space="0" w:color="auto"/>
            <w:right w:val="none" w:sz="0" w:space="0" w:color="auto"/>
          </w:divBdr>
        </w:div>
        <w:div w:id="2056154167">
          <w:marLeft w:val="720"/>
          <w:marRight w:val="0"/>
          <w:marTop w:val="200"/>
          <w:marBottom w:val="0"/>
          <w:divBdr>
            <w:top w:val="none" w:sz="0" w:space="0" w:color="auto"/>
            <w:left w:val="none" w:sz="0" w:space="0" w:color="auto"/>
            <w:bottom w:val="none" w:sz="0" w:space="0" w:color="auto"/>
            <w:right w:val="none" w:sz="0" w:space="0" w:color="auto"/>
          </w:divBdr>
        </w:div>
        <w:div w:id="1647782214">
          <w:marLeft w:val="720"/>
          <w:marRight w:val="0"/>
          <w:marTop w:val="200"/>
          <w:marBottom w:val="0"/>
          <w:divBdr>
            <w:top w:val="none" w:sz="0" w:space="0" w:color="auto"/>
            <w:left w:val="none" w:sz="0" w:space="0" w:color="auto"/>
            <w:bottom w:val="none" w:sz="0" w:space="0" w:color="auto"/>
            <w:right w:val="none" w:sz="0" w:space="0" w:color="auto"/>
          </w:divBdr>
        </w:div>
        <w:div w:id="1835955478">
          <w:marLeft w:val="720"/>
          <w:marRight w:val="0"/>
          <w:marTop w:val="200"/>
          <w:marBottom w:val="0"/>
          <w:divBdr>
            <w:top w:val="none" w:sz="0" w:space="0" w:color="auto"/>
            <w:left w:val="none" w:sz="0" w:space="0" w:color="auto"/>
            <w:bottom w:val="none" w:sz="0" w:space="0" w:color="auto"/>
            <w:right w:val="none" w:sz="0" w:space="0" w:color="auto"/>
          </w:divBdr>
        </w:div>
        <w:div w:id="1808469319">
          <w:marLeft w:val="720"/>
          <w:marRight w:val="0"/>
          <w:marTop w:val="200"/>
          <w:marBottom w:val="0"/>
          <w:divBdr>
            <w:top w:val="none" w:sz="0" w:space="0" w:color="auto"/>
            <w:left w:val="none" w:sz="0" w:space="0" w:color="auto"/>
            <w:bottom w:val="none" w:sz="0" w:space="0" w:color="auto"/>
            <w:right w:val="none" w:sz="0" w:space="0" w:color="auto"/>
          </w:divBdr>
        </w:div>
      </w:divsChild>
    </w:div>
    <w:div w:id="1827745982">
      <w:bodyDiv w:val="1"/>
      <w:marLeft w:val="0"/>
      <w:marRight w:val="0"/>
      <w:marTop w:val="0"/>
      <w:marBottom w:val="0"/>
      <w:divBdr>
        <w:top w:val="none" w:sz="0" w:space="0" w:color="auto"/>
        <w:left w:val="none" w:sz="0" w:space="0" w:color="auto"/>
        <w:bottom w:val="none" w:sz="0" w:space="0" w:color="auto"/>
        <w:right w:val="none" w:sz="0" w:space="0" w:color="auto"/>
      </w:divBdr>
    </w:div>
    <w:div w:id="1855266421">
      <w:bodyDiv w:val="1"/>
      <w:marLeft w:val="0"/>
      <w:marRight w:val="0"/>
      <w:marTop w:val="0"/>
      <w:marBottom w:val="0"/>
      <w:divBdr>
        <w:top w:val="none" w:sz="0" w:space="0" w:color="auto"/>
        <w:left w:val="none" w:sz="0" w:space="0" w:color="auto"/>
        <w:bottom w:val="none" w:sz="0" w:space="0" w:color="auto"/>
        <w:right w:val="none" w:sz="0" w:space="0" w:color="auto"/>
      </w:divBdr>
    </w:div>
    <w:div w:id="1890263667">
      <w:bodyDiv w:val="1"/>
      <w:marLeft w:val="0"/>
      <w:marRight w:val="0"/>
      <w:marTop w:val="0"/>
      <w:marBottom w:val="0"/>
      <w:divBdr>
        <w:top w:val="none" w:sz="0" w:space="0" w:color="auto"/>
        <w:left w:val="none" w:sz="0" w:space="0" w:color="auto"/>
        <w:bottom w:val="none" w:sz="0" w:space="0" w:color="auto"/>
        <w:right w:val="none" w:sz="0" w:space="0" w:color="auto"/>
      </w:divBdr>
    </w:div>
    <w:div w:id="1891451683">
      <w:bodyDiv w:val="1"/>
      <w:marLeft w:val="0"/>
      <w:marRight w:val="0"/>
      <w:marTop w:val="0"/>
      <w:marBottom w:val="0"/>
      <w:divBdr>
        <w:top w:val="none" w:sz="0" w:space="0" w:color="auto"/>
        <w:left w:val="none" w:sz="0" w:space="0" w:color="auto"/>
        <w:bottom w:val="none" w:sz="0" w:space="0" w:color="auto"/>
        <w:right w:val="none" w:sz="0" w:space="0" w:color="auto"/>
      </w:divBdr>
    </w:div>
    <w:div w:id="1894535888">
      <w:bodyDiv w:val="1"/>
      <w:marLeft w:val="0"/>
      <w:marRight w:val="0"/>
      <w:marTop w:val="0"/>
      <w:marBottom w:val="0"/>
      <w:divBdr>
        <w:top w:val="none" w:sz="0" w:space="0" w:color="auto"/>
        <w:left w:val="none" w:sz="0" w:space="0" w:color="auto"/>
        <w:bottom w:val="none" w:sz="0" w:space="0" w:color="auto"/>
        <w:right w:val="none" w:sz="0" w:space="0" w:color="auto"/>
      </w:divBdr>
    </w:div>
    <w:div w:id="1905144486">
      <w:bodyDiv w:val="1"/>
      <w:marLeft w:val="0"/>
      <w:marRight w:val="0"/>
      <w:marTop w:val="0"/>
      <w:marBottom w:val="0"/>
      <w:divBdr>
        <w:top w:val="none" w:sz="0" w:space="0" w:color="auto"/>
        <w:left w:val="none" w:sz="0" w:space="0" w:color="auto"/>
        <w:bottom w:val="none" w:sz="0" w:space="0" w:color="auto"/>
        <w:right w:val="none" w:sz="0" w:space="0" w:color="auto"/>
      </w:divBdr>
    </w:div>
    <w:div w:id="1939438132">
      <w:bodyDiv w:val="1"/>
      <w:marLeft w:val="0"/>
      <w:marRight w:val="0"/>
      <w:marTop w:val="0"/>
      <w:marBottom w:val="0"/>
      <w:divBdr>
        <w:top w:val="none" w:sz="0" w:space="0" w:color="auto"/>
        <w:left w:val="none" w:sz="0" w:space="0" w:color="auto"/>
        <w:bottom w:val="none" w:sz="0" w:space="0" w:color="auto"/>
        <w:right w:val="none" w:sz="0" w:space="0" w:color="auto"/>
      </w:divBdr>
    </w:div>
    <w:div w:id="1940521670">
      <w:bodyDiv w:val="1"/>
      <w:marLeft w:val="0"/>
      <w:marRight w:val="0"/>
      <w:marTop w:val="0"/>
      <w:marBottom w:val="0"/>
      <w:divBdr>
        <w:top w:val="none" w:sz="0" w:space="0" w:color="auto"/>
        <w:left w:val="none" w:sz="0" w:space="0" w:color="auto"/>
        <w:bottom w:val="none" w:sz="0" w:space="0" w:color="auto"/>
        <w:right w:val="none" w:sz="0" w:space="0" w:color="auto"/>
      </w:divBdr>
    </w:div>
    <w:div w:id="1974671795">
      <w:bodyDiv w:val="1"/>
      <w:marLeft w:val="0"/>
      <w:marRight w:val="0"/>
      <w:marTop w:val="0"/>
      <w:marBottom w:val="0"/>
      <w:divBdr>
        <w:top w:val="none" w:sz="0" w:space="0" w:color="auto"/>
        <w:left w:val="none" w:sz="0" w:space="0" w:color="auto"/>
        <w:bottom w:val="none" w:sz="0" w:space="0" w:color="auto"/>
        <w:right w:val="none" w:sz="0" w:space="0" w:color="auto"/>
      </w:divBdr>
      <w:divsChild>
        <w:div w:id="1470711669">
          <w:marLeft w:val="360"/>
          <w:marRight w:val="0"/>
          <w:marTop w:val="0"/>
          <w:marBottom w:val="0"/>
          <w:divBdr>
            <w:top w:val="none" w:sz="0" w:space="0" w:color="auto"/>
            <w:left w:val="none" w:sz="0" w:space="0" w:color="auto"/>
            <w:bottom w:val="none" w:sz="0" w:space="0" w:color="auto"/>
            <w:right w:val="none" w:sz="0" w:space="0" w:color="auto"/>
          </w:divBdr>
        </w:div>
        <w:div w:id="540169576">
          <w:marLeft w:val="360"/>
          <w:marRight w:val="0"/>
          <w:marTop w:val="0"/>
          <w:marBottom w:val="0"/>
          <w:divBdr>
            <w:top w:val="none" w:sz="0" w:space="0" w:color="auto"/>
            <w:left w:val="none" w:sz="0" w:space="0" w:color="auto"/>
            <w:bottom w:val="none" w:sz="0" w:space="0" w:color="auto"/>
            <w:right w:val="none" w:sz="0" w:space="0" w:color="auto"/>
          </w:divBdr>
        </w:div>
        <w:div w:id="1084571080">
          <w:marLeft w:val="360"/>
          <w:marRight w:val="0"/>
          <w:marTop w:val="0"/>
          <w:marBottom w:val="0"/>
          <w:divBdr>
            <w:top w:val="none" w:sz="0" w:space="0" w:color="auto"/>
            <w:left w:val="none" w:sz="0" w:space="0" w:color="auto"/>
            <w:bottom w:val="none" w:sz="0" w:space="0" w:color="auto"/>
            <w:right w:val="none" w:sz="0" w:space="0" w:color="auto"/>
          </w:divBdr>
        </w:div>
        <w:div w:id="535432396">
          <w:marLeft w:val="360"/>
          <w:marRight w:val="0"/>
          <w:marTop w:val="0"/>
          <w:marBottom w:val="0"/>
          <w:divBdr>
            <w:top w:val="none" w:sz="0" w:space="0" w:color="auto"/>
            <w:left w:val="none" w:sz="0" w:space="0" w:color="auto"/>
            <w:bottom w:val="none" w:sz="0" w:space="0" w:color="auto"/>
            <w:right w:val="none" w:sz="0" w:space="0" w:color="auto"/>
          </w:divBdr>
        </w:div>
      </w:divsChild>
    </w:div>
    <w:div w:id="1976134981">
      <w:bodyDiv w:val="1"/>
      <w:marLeft w:val="0"/>
      <w:marRight w:val="0"/>
      <w:marTop w:val="0"/>
      <w:marBottom w:val="0"/>
      <w:divBdr>
        <w:top w:val="none" w:sz="0" w:space="0" w:color="auto"/>
        <w:left w:val="none" w:sz="0" w:space="0" w:color="auto"/>
        <w:bottom w:val="none" w:sz="0" w:space="0" w:color="auto"/>
        <w:right w:val="none" w:sz="0" w:space="0" w:color="auto"/>
      </w:divBdr>
    </w:div>
    <w:div w:id="2011062885">
      <w:bodyDiv w:val="1"/>
      <w:marLeft w:val="0"/>
      <w:marRight w:val="0"/>
      <w:marTop w:val="0"/>
      <w:marBottom w:val="0"/>
      <w:divBdr>
        <w:top w:val="none" w:sz="0" w:space="0" w:color="auto"/>
        <w:left w:val="none" w:sz="0" w:space="0" w:color="auto"/>
        <w:bottom w:val="none" w:sz="0" w:space="0" w:color="auto"/>
        <w:right w:val="none" w:sz="0" w:space="0" w:color="auto"/>
      </w:divBdr>
    </w:div>
    <w:div w:id="2082826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13</Pages>
  <Words>6517</Words>
  <Characters>37153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dc:creator>
  <cp:lastModifiedBy>ACER</cp:lastModifiedBy>
  <cp:revision>68</cp:revision>
  <dcterms:created xsi:type="dcterms:W3CDTF">2020-10-02T02:26:00Z</dcterms:created>
  <dcterms:modified xsi:type="dcterms:W3CDTF">2020-10-02T05:28:00Z</dcterms:modified>
</cp:coreProperties>
</file>